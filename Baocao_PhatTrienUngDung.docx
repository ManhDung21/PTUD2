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392E9" w14:textId="5E2531E5" w:rsidR="00CD35EC" w:rsidRPr="00865508" w:rsidRDefault="00865508">
      <w:pPr>
        <w:spacing w:after="160" w:line="240" w:lineRule="auto"/>
        <w:jc w:val="center"/>
        <w:rPr>
          <w:rFonts w:cs="Times New Roman"/>
          <w:b/>
          <w:sz w:val="32"/>
          <w:szCs w:val="32"/>
        </w:rPr>
      </w:pPr>
      <w:r w:rsidRPr="00865508">
        <w:rPr>
          <w:rFonts w:cs="Times New Roman"/>
          <w:b/>
          <w:noProof/>
          <w:sz w:val="32"/>
          <w:szCs w:val="32"/>
          <w:lang w:val="en-US"/>
        </w:rPr>
        <w:drawing>
          <wp:anchor distT="0" distB="0" distL="114300" distR="114300" simplePos="0" relativeHeight="251658240" behindDoc="0" locked="0" layoutInCell="1" allowOverlap="1" wp14:anchorId="133E355B" wp14:editId="2E976B41">
            <wp:simplePos x="0" y="0"/>
            <wp:positionH relativeFrom="column">
              <wp:posOffset>76200</wp:posOffset>
            </wp:positionH>
            <wp:positionV relativeFrom="paragraph">
              <wp:posOffset>-28575</wp:posOffset>
            </wp:positionV>
            <wp:extent cx="857250" cy="553683"/>
            <wp:effectExtent l="0" t="0" r="0" b="0"/>
            <wp:wrapNone/>
            <wp:docPr id="20620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4254" name="Picture 206204254"/>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1429" cy="556382"/>
                    </a:xfrm>
                    <a:prstGeom prst="rect">
                      <a:avLst/>
                    </a:prstGeom>
                  </pic:spPr>
                </pic:pic>
              </a:graphicData>
            </a:graphic>
            <wp14:sizeRelH relativeFrom="page">
              <wp14:pctWidth>0</wp14:pctWidth>
            </wp14:sizeRelH>
            <wp14:sizeRelV relativeFrom="page">
              <wp14:pctHeight>0</wp14:pctHeight>
            </wp14:sizeRelV>
          </wp:anchor>
        </w:drawing>
      </w:r>
      <w:r w:rsidRPr="00865508">
        <w:rPr>
          <w:rFonts w:cs="Times New Roman"/>
          <w:b/>
          <w:sz w:val="32"/>
          <w:szCs w:val="32"/>
        </w:rPr>
        <w:t>TRƯỜNG ĐẠI HỌC LẠC HỒNG</w:t>
      </w:r>
    </w:p>
    <w:p w14:paraId="3F67DD2B" w14:textId="77777777" w:rsidR="00CD35EC" w:rsidRPr="00865508" w:rsidRDefault="00313C26">
      <w:pPr>
        <w:spacing w:after="160" w:line="240" w:lineRule="auto"/>
        <w:jc w:val="center"/>
        <w:rPr>
          <w:rFonts w:cs="Times New Roman"/>
        </w:rPr>
      </w:pPr>
      <w:r w:rsidRPr="00865508">
        <w:rPr>
          <w:rFonts w:cs="Times New Roman"/>
          <w:b/>
          <w:sz w:val="32"/>
          <w:szCs w:val="32"/>
        </w:rPr>
        <w:t xml:space="preserve"> KHOA CÔNG NGHỆ THÔNG TIN</w:t>
      </w:r>
      <w:r w:rsidRPr="00865508">
        <w:rPr>
          <w:rFonts w:cs="Times New Roman"/>
        </w:rPr>
        <w:t xml:space="preserve"> </w:t>
      </w:r>
    </w:p>
    <w:p w14:paraId="0E9CA360" w14:textId="2DF640D2" w:rsidR="00CD35EC" w:rsidRPr="00B33E24" w:rsidRDefault="008642C4">
      <w:pPr>
        <w:spacing w:after="160" w:line="240" w:lineRule="auto"/>
        <w:jc w:val="center"/>
        <w:rPr>
          <w:rFonts w:cs="Times New Roman"/>
          <w:sz w:val="24"/>
          <w:szCs w:val="24"/>
          <w:rPrChange w:id="1" w:author="Mạnh Dũng" w:date="2025-11-29T23:15:00Z" w16du:dateUtc="2025-11-29T16:15:00Z">
            <w:rPr>
              <w:rFonts w:cs="Times New Roman"/>
              <w:sz w:val="24"/>
              <w:szCs w:val="24"/>
              <w:lang w:val="en-US"/>
            </w:rPr>
          </w:rPrChange>
        </w:rPr>
      </w:pPr>
      <w:r w:rsidRPr="00B33E24">
        <w:rPr>
          <w:rFonts w:eastAsia="Quattrocento Sans" w:cs="Times New Roman"/>
          <w:sz w:val="36"/>
          <w:szCs w:val="36"/>
          <w:rPrChange w:id="2" w:author="Mạnh Dũng" w:date="2025-11-29T23:15:00Z" w16du:dateUtc="2025-11-29T16:15:00Z">
            <w:rPr>
              <w:rFonts w:eastAsia="Quattrocento Sans" w:cs="Times New Roman"/>
              <w:sz w:val="36"/>
              <w:szCs w:val="36"/>
              <w:lang w:val="en-US"/>
            </w:rPr>
          </w:rPrChange>
        </w:rPr>
        <w:t>---</w:t>
      </w:r>
      <w:r w:rsidRPr="00865508">
        <w:rPr>
          <w:rFonts w:cs="Times New Roman"/>
          <w:sz w:val="36"/>
          <w:szCs w:val="36"/>
        </w:rPr>
        <w:t xml:space="preserve"> </w:t>
      </w:r>
      <w:sdt>
        <w:sdtPr>
          <w:rPr>
            <w:rFonts w:cs="Times New Roman"/>
          </w:rPr>
          <w:tag w:val="goog_rdk_0"/>
          <w:id w:val="-1564174941"/>
        </w:sdtPr>
        <w:sdtContent>
          <w:r w:rsidRPr="00865508">
            <w:rPr>
              <w:rFonts w:ascii="Segoe UI Symbol" w:eastAsia="Arial Unicode MS" w:hAnsi="Segoe UI Symbol" w:cs="Segoe UI Symbol"/>
              <w:sz w:val="36"/>
              <w:szCs w:val="36"/>
            </w:rPr>
            <w:t>✵</w:t>
          </w:r>
        </w:sdtContent>
      </w:sdt>
      <w:r w:rsidRPr="00865508">
        <w:rPr>
          <w:rFonts w:cs="Times New Roman"/>
          <w:sz w:val="36"/>
          <w:szCs w:val="36"/>
        </w:rPr>
        <w:t xml:space="preserve"> </w:t>
      </w:r>
      <w:r w:rsidRPr="00B33E24">
        <w:rPr>
          <w:rFonts w:eastAsia="Quattrocento Sans" w:cs="Times New Roman"/>
          <w:sz w:val="36"/>
          <w:szCs w:val="36"/>
          <w:rPrChange w:id="3" w:author="Mạnh Dũng" w:date="2025-11-29T23:15:00Z" w16du:dateUtc="2025-11-29T16:15:00Z">
            <w:rPr>
              <w:rFonts w:eastAsia="Quattrocento Sans" w:cs="Times New Roman"/>
              <w:sz w:val="36"/>
              <w:szCs w:val="36"/>
              <w:lang w:val="en-US"/>
            </w:rPr>
          </w:rPrChange>
        </w:rPr>
        <w:t>---</w:t>
      </w:r>
    </w:p>
    <w:p w14:paraId="2A344ACE" w14:textId="77777777" w:rsidR="00CD35EC" w:rsidRPr="00865508" w:rsidRDefault="00CD35EC">
      <w:pPr>
        <w:spacing w:after="0" w:line="240" w:lineRule="auto"/>
        <w:rPr>
          <w:rFonts w:cs="Times New Roman"/>
          <w:sz w:val="70"/>
          <w:szCs w:val="70"/>
        </w:rPr>
      </w:pPr>
    </w:p>
    <w:p w14:paraId="33268BC4" w14:textId="77777777" w:rsidR="00CD35EC" w:rsidRPr="008642C4" w:rsidRDefault="00313C26">
      <w:pPr>
        <w:spacing w:after="160" w:line="240" w:lineRule="auto"/>
        <w:jc w:val="center"/>
        <w:rPr>
          <w:rFonts w:cs="Times New Roman"/>
          <w:sz w:val="44"/>
          <w:szCs w:val="44"/>
        </w:rPr>
      </w:pPr>
      <w:r w:rsidRPr="008642C4">
        <w:rPr>
          <w:rFonts w:cs="Times New Roman"/>
          <w:b/>
          <w:color w:val="000000"/>
          <w:sz w:val="44"/>
          <w:szCs w:val="44"/>
        </w:rPr>
        <w:t>BÁO CÁO PHÁT TRIỂN ỨNG DỤNG</w:t>
      </w:r>
    </w:p>
    <w:p w14:paraId="68CCAA41" w14:textId="77777777" w:rsidR="00CD35EC" w:rsidRPr="00865508" w:rsidRDefault="00CD35EC">
      <w:pPr>
        <w:spacing w:after="160" w:line="240" w:lineRule="auto"/>
        <w:rPr>
          <w:rFonts w:cs="Times New Roman"/>
          <w:b/>
          <w:color w:val="000000"/>
          <w:sz w:val="32"/>
          <w:szCs w:val="32"/>
        </w:rPr>
      </w:pPr>
    </w:p>
    <w:p w14:paraId="0EAC6778" w14:textId="77777777" w:rsidR="00CD35EC" w:rsidRPr="008642C4" w:rsidRDefault="00313C26" w:rsidP="008642C4">
      <w:pPr>
        <w:spacing w:after="160" w:line="240" w:lineRule="auto"/>
        <w:jc w:val="left"/>
        <w:rPr>
          <w:rFonts w:cs="Times New Roman"/>
          <w:sz w:val="32"/>
          <w:szCs w:val="32"/>
        </w:rPr>
      </w:pPr>
      <w:r w:rsidRPr="008642C4">
        <w:rPr>
          <w:rFonts w:cs="Times New Roman"/>
          <w:b/>
          <w:sz w:val="32"/>
          <w:szCs w:val="32"/>
          <w:u w:val="single"/>
        </w:rPr>
        <w:t>ĐỀ TÀI:</w:t>
      </w:r>
    </w:p>
    <w:p w14:paraId="070A10A2" w14:textId="3EBB1E44" w:rsidR="00CD35EC" w:rsidRPr="00B33E24" w:rsidRDefault="00313C26">
      <w:pPr>
        <w:spacing w:after="160" w:line="240" w:lineRule="auto"/>
        <w:jc w:val="center"/>
        <w:rPr>
          <w:rFonts w:cs="Times New Roman"/>
          <w:sz w:val="32"/>
          <w:szCs w:val="32"/>
          <w:rPrChange w:id="4" w:author="Mạnh Dũng" w:date="2025-11-29T23:15:00Z" w16du:dateUtc="2025-11-29T16:15:00Z">
            <w:rPr>
              <w:rFonts w:cs="Times New Roman"/>
              <w:sz w:val="32"/>
              <w:szCs w:val="32"/>
              <w:lang w:val="en-US"/>
            </w:rPr>
          </w:rPrChange>
        </w:rPr>
      </w:pPr>
      <w:r w:rsidRPr="00B33E24">
        <w:rPr>
          <w:rFonts w:cs="Times New Roman"/>
          <w:b/>
          <w:color w:val="000000"/>
          <w:sz w:val="32"/>
          <w:szCs w:val="32"/>
          <w:rPrChange w:id="5" w:author="Mạnh Dũng" w:date="2025-11-29T23:15:00Z" w16du:dateUtc="2025-11-29T16:15:00Z">
            <w:rPr>
              <w:rFonts w:cs="Times New Roman"/>
              <w:b/>
              <w:color w:val="000000"/>
              <w:sz w:val="32"/>
              <w:szCs w:val="32"/>
              <w:lang w:val="en-US"/>
            </w:rPr>
          </w:rPrChange>
        </w:rPr>
        <w:t>ỨNG DỤNG AI  TẠO MÔ TẢ SẢN PHẨM TỰ ĐỘNG CHO CÁC SÀN THƯƠNG MẠI ĐIỆN TỬ</w:t>
      </w:r>
    </w:p>
    <w:p w14:paraId="282CC682" w14:textId="77777777" w:rsidR="00CD35EC" w:rsidRPr="00865508" w:rsidRDefault="00CD35EC">
      <w:pPr>
        <w:spacing w:after="160" w:line="240" w:lineRule="auto"/>
        <w:jc w:val="center"/>
        <w:rPr>
          <w:rFonts w:cs="Times New Roman"/>
          <w:color w:val="000000"/>
          <w:sz w:val="36"/>
          <w:szCs w:val="36"/>
        </w:rPr>
      </w:pPr>
    </w:p>
    <w:p w14:paraId="58C830C8" w14:textId="77777777" w:rsidR="00CD35EC" w:rsidRPr="00865508" w:rsidRDefault="00CD35EC">
      <w:pPr>
        <w:spacing w:after="160" w:line="240" w:lineRule="auto"/>
        <w:jc w:val="center"/>
        <w:rPr>
          <w:rFonts w:cs="Times New Roman"/>
          <w:sz w:val="24"/>
          <w:szCs w:val="24"/>
        </w:rPr>
      </w:pPr>
    </w:p>
    <w:p w14:paraId="13045468" w14:textId="77777777" w:rsidR="00CD35EC" w:rsidRPr="00865508" w:rsidRDefault="00CD35EC">
      <w:pPr>
        <w:spacing w:after="240" w:line="240" w:lineRule="auto"/>
        <w:rPr>
          <w:rFonts w:cs="Times New Roman"/>
          <w:sz w:val="24"/>
          <w:szCs w:val="24"/>
        </w:rPr>
      </w:pPr>
    </w:p>
    <w:p w14:paraId="2826D4E7" w14:textId="77777777" w:rsidR="00CD35EC" w:rsidRPr="00865508" w:rsidRDefault="00CD35EC">
      <w:pPr>
        <w:spacing w:after="160" w:line="240" w:lineRule="auto"/>
        <w:ind w:firstLine="1170"/>
        <w:rPr>
          <w:rFonts w:cs="Times New Roman"/>
          <w:b/>
          <w:color w:val="000000"/>
          <w:sz w:val="36"/>
          <w:szCs w:val="36"/>
        </w:rPr>
      </w:pPr>
    </w:p>
    <w:p w14:paraId="74C26174" w14:textId="77777777" w:rsidR="00CD35EC" w:rsidRPr="00865508" w:rsidRDefault="00CD35EC">
      <w:pPr>
        <w:spacing w:after="160" w:line="240" w:lineRule="auto"/>
        <w:ind w:firstLine="1170"/>
        <w:rPr>
          <w:rFonts w:cs="Times New Roman"/>
          <w:b/>
          <w:color w:val="000000"/>
          <w:sz w:val="36"/>
          <w:szCs w:val="36"/>
        </w:rPr>
      </w:pPr>
    </w:p>
    <w:p w14:paraId="6021A08A" w14:textId="3208DFFD" w:rsidR="00CD35EC" w:rsidRPr="00B33E24" w:rsidRDefault="00313C26" w:rsidP="00276309">
      <w:pPr>
        <w:tabs>
          <w:tab w:val="left" w:pos="2694"/>
        </w:tabs>
        <w:spacing w:after="160" w:line="240" w:lineRule="auto"/>
        <w:ind w:firstLine="1170"/>
        <w:rPr>
          <w:rFonts w:cs="Times New Roman"/>
          <w:b/>
          <w:color w:val="000000"/>
          <w:sz w:val="36"/>
          <w:szCs w:val="36"/>
          <w:rPrChange w:id="6" w:author="Mạnh Dũng" w:date="2025-11-29T23:15:00Z" w16du:dateUtc="2025-11-29T16:15:00Z">
            <w:rPr>
              <w:rFonts w:cs="Times New Roman"/>
              <w:b/>
              <w:color w:val="000000"/>
              <w:sz w:val="36"/>
              <w:szCs w:val="36"/>
              <w:lang w:val="en-US"/>
            </w:rPr>
          </w:rPrChange>
        </w:rPr>
      </w:pPr>
      <w:r w:rsidRPr="00865508">
        <w:rPr>
          <w:rFonts w:cs="Times New Roman"/>
          <w:b/>
          <w:color w:val="000000"/>
          <w:sz w:val="36"/>
          <w:szCs w:val="36"/>
        </w:rPr>
        <w:t xml:space="preserve">GVHD: </w:t>
      </w:r>
      <w:r w:rsidR="00276309" w:rsidRPr="00B33E24">
        <w:rPr>
          <w:rFonts w:cs="Times New Roman"/>
          <w:b/>
          <w:color w:val="000000"/>
          <w:sz w:val="36"/>
          <w:szCs w:val="36"/>
          <w:rPrChange w:id="7" w:author="Mạnh Dũng" w:date="2025-11-29T23:15:00Z" w16du:dateUtc="2025-11-29T16:15:00Z">
            <w:rPr>
              <w:rFonts w:cs="Times New Roman"/>
              <w:b/>
              <w:color w:val="000000"/>
              <w:sz w:val="36"/>
              <w:szCs w:val="36"/>
              <w:lang w:val="en-US"/>
            </w:rPr>
          </w:rPrChange>
        </w:rPr>
        <w:tab/>
      </w:r>
      <w:r w:rsidRPr="00865508">
        <w:rPr>
          <w:rFonts w:cs="Times New Roman"/>
          <w:b/>
          <w:color w:val="000000"/>
          <w:sz w:val="36"/>
          <w:szCs w:val="36"/>
        </w:rPr>
        <w:t xml:space="preserve">Nguyễn </w:t>
      </w:r>
      <w:r w:rsidRPr="00B33E24">
        <w:rPr>
          <w:rFonts w:cs="Times New Roman"/>
          <w:b/>
          <w:color w:val="000000"/>
          <w:sz w:val="36"/>
          <w:szCs w:val="36"/>
          <w:rPrChange w:id="8" w:author="Mạnh Dũng" w:date="2025-11-29T23:15:00Z" w16du:dateUtc="2025-11-29T16:15:00Z">
            <w:rPr>
              <w:rFonts w:cs="Times New Roman"/>
              <w:b/>
              <w:color w:val="000000"/>
              <w:sz w:val="36"/>
              <w:szCs w:val="36"/>
              <w:lang w:val="en-US"/>
            </w:rPr>
          </w:rPrChange>
        </w:rPr>
        <w:t>Minh Sơn</w:t>
      </w:r>
    </w:p>
    <w:p w14:paraId="0518C2A6" w14:textId="139B08A1" w:rsidR="00CD35EC" w:rsidRPr="00B33E24" w:rsidRDefault="00313C26" w:rsidP="00276309">
      <w:pPr>
        <w:tabs>
          <w:tab w:val="left" w:pos="2694"/>
        </w:tabs>
        <w:spacing w:after="160" w:line="240" w:lineRule="auto"/>
        <w:ind w:firstLine="1170"/>
        <w:rPr>
          <w:rFonts w:cs="Times New Roman"/>
          <w:sz w:val="24"/>
          <w:szCs w:val="24"/>
          <w:rPrChange w:id="9" w:author="Mạnh Dũng" w:date="2025-11-29T23:15:00Z" w16du:dateUtc="2025-11-29T16:15:00Z">
            <w:rPr>
              <w:rFonts w:cs="Times New Roman"/>
              <w:sz w:val="24"/>
              <w:szCs w:val="24"/>
              <w:lang w:val="en-US"/>
            </w:rPr>
          </w:rPrChange>
        </w:rPr>
      </w:pPr>
      <w:r w:rsidRPr="00865508">
        <w:rPr>
          <w:rFonts w:cs="Times New Roman"/>
          <w:b/>
          <w:color w:val="000000"/>
          <w:sz w:val="36"/>
          <w:szCs w:val="36"/>
        </w:rPr>
        <w:t>Lớp:</w:t>
      </w:r>
      <w:r w:rsidR="00276309" w:rsidRPr="00B33E24">
        <w:rPr>
          <w:rFonts w:cs="Times New Roman"/>
          <w:b/>
          <w:color w:val="000000"/>
          <w:sz w:val="36"/>
          <w:szCs w:val="36"/>
          <w:rPrChange w:id="10" w:author="Mạnh Dũng" w:date="2025-11-29T23:15:00Z" w16du:dateUtc="2025-11-29T16:15:00Z">
            <w:rPr>
              <w:rFonts w:cs="Times New Roman"/>
              <w:b/>
              <w:color w:val="000000"/>
              <w:sz w:val="36"/>
              <w:szCs w:val="36"/>
              <w:lang w:val="en-US"/>
            </w:rPr>
          </w:rPrChange>
        </w:rPr>
        <w:tab/>
      </w:r>
      <w:r>
        <w:rPr>
          <w:rFonts w:cs="Times New Roman"/>
          <w:b/>
          <w:color w:val="000000"/>
          <w:sz w:val="36"/>
          <w:szCs w:val="36"/>
        </w:rPr>
        <w:t>22</w:t>
      </w:r>
      <w:r w:rsidRPr="00B33E24">
        <w:rPr>
          <w:rFonts w:cs="Times New Roman"/>
          <w:b/>
          <w:color w:val="000000"/>
          <w:sz w:val="36"/>
          <w:szCs w:val="36"/>
          <w:rPrChange w:id="11" w:author="Mạnh Dũng" w:date="2025-11-29T23:15:00Z" w16du:dateUtc="2025-11-29T16:15:00Z">
            <w:rPr>
              <w:rFonts w:cs="Times New Roman"/>
              <w:b/>
              <w:color w:val="000000"/>
              <w:sz w:val="36"/>
              <w:szCs w:val="36"/>
              <w:lang w:val="en-US"/>
            </w:rPr>
          </w:rPrChange>
        </w:rPr>
        <w:t>CT113</w:t>
      </w:r>
    </w:p>
    <w:p w14:paraId="21F01F17" w14:textId="77777777" w:rsidR="00CD35EC" w:rsidRPr="00865508" w:rsidRDefault="00313C26" w:rsidP="00276309">
      <w:pPr>
        <w:tabs>
          <w:tab w:val="left" w:pos="2694"/>
        </w:tabs>
        <w:spacing w:after="160" w:line="240" w:lineRule="auto"/>
        <w:ind w:firstLine="1170"/>
        <w:rPr>
          <w:rFonts w:cs="Times New Roman"/>
          <w:b/>
          <w:color w:val="000000"/>
          <w:sz w:val="36"/>
          <w:szCs w:val="36"/>
        </w:rPr>
      </w:pPr>
      <w:r w:rsidRPr="00865508">
        <w:rPr>
          <w:rFonts w:cs="Times New Roman"/>
          <w:b/>
          <w:color w:val="000000"/>
          <w:sz w:val="36"/>
          <w:szCs w:val="36"/>
        </w:rPr>
        <w:t xml:space="preserve">SVTH: </w:t>
      </w:r>
    </w:p>
    <w:p w14:paraId="13E58575" w14:textId="6A5C5B2A" w:rsidR="00CD35EC" w:rsidRPr="00276309" w:rsidRDefault="00276309" w:rsidP="00276309">
      <w:pPr>
        <w:tabs>
          <w:tab w:val="left" w:pos="2694"/>
        </w:tabs>
        <w:spacing w:after="160" w:line="240" w:lineRule="auto"/>
        <w:ind w:firstLine="1170"/>
        <w:rPr>
          <w:rFonts w:cs="Times New Roman"/>
          <w:b/>
          <w:color w:val="000000"/>
          <w:sz w:val="36"/>
          <w:szCs w:val="36"/>
        </w:rPr>
      </w:pPr>
      <w:r w:rsidRPr="00B33E24">
        <w:rPr>
          <w:rFonts w:cs="Times New Roman"/>
          <w:b/>
          <w:color w:val="000000"/>
          <w:sz w:val="36"/>
          <w:szCs w:val="36"/>
          <w:rPrChange w:id="12" w:author="Mạnh Dũng" w:date="2025-11-29T23:15:00Z" w16du:dateUtc="2025-11-29T16:15:00Z">
            <w:rPr>
              <w:rFonts w:cs="Times New Roman"/>
              <w:b/>
              <w:color w:val="000000"/>
              <w:sz w:val="36"/>
              <w:szCs w:val="36"/>
              <w:lang w:val="en-US"/>
            </w:rPr>
          </w:rPrChange>
        </w:rPr>
        <w:tab/>
      </w:r>
      <w:r w:rsidR="00313C26" w:rsidRPr="00B33E24">
        <w:rPr>
          <w:rFonts w:cs="Times New Roman"/>
          <w:b/>
          <w:color w:val="000000"/>
          <w:sz w:val="36"/>
          <w:szCs w:val="36"/>
          <w:rPrChange w:id="13" w:author="Mạnh Dũng" w:date="2025-11-29T23:15:00Z" w16du:dateUtc="2025-11-29T16:15:00Z">
            <w:rPr>
              <w:rFonts w:cs="Times New Roman"/>
              <w:b/>
              <w:color w:val="000000"/>
              <w:sz w:val="36"/>
              <w:szCs w:val="36"/>
              <w:lang w:val="en-US"/>
            </w:rPr>
          </w:rPrChange>
        </w:rPr>
        <w:t>Phùng Mạnh Dũng</w:t>
      </w:r>
      <w:r w:rsidRPr="00276309">
        <w:rPr>
          <w:rFonts w:cs="Times New Roman"/>
          <w:b/>
          <w:color w:val="000000"/>
          <w:sz w:val="36"/>
          <w:szCs w:val="36"/>
        </w:rPr>
        <w:t xml:space="preserve"> </w:t>
      </w:r>
      <w:r w:rsidRPr="00B33E24">
        <w:rPr>
          <w:rFonts w:cs="Times New Roman"/>
          <w:b/>
          <w:color w:val="000000"/>
          <w:sz w:val="36"/>
          <w:szCs w:val="36"/>
          <w:rPrChange w:id="14" w:author="Mạnh Dũng" w:date="2025-11-29T23:15:00Z" w16du:dateUtc="2025-11-29T16:15:00Z">
            <w:rPr>
              <w:rFonts w:cs="Times New Roman"/>
              <w:b/>
              <w:color w:val="000000"/>
              <w:sz w:val="36"/>
              <w:szCs w:val="36"/>
              <w:lang w:val="en-US"/>
            </w:rPr>
          </w:rPrChange>
        </w:rPr>
        <w:t>-</w:t>
      </w:r>
      <w:r w:rsidR="00313C26">
        <w:rPr>
          <w:rFonts w:cs="Times New Roman"/>
          <w:b/>
          <w:color w:val="000000"/>
          <w:sz w:val="36"/>
          <w:szCs w:val="36"/>
        </w:rPr>
        <w:t xml:space="preserve"> 122001061</w:t>
      </w:r>
    </w:p>
    <w:p w14:paraId="673D93A5" w14:textId="1BBCC24B" w:rsidR="00CD35EC" w:rsidRPr="00B33E24" w:rsidRDefault="00276309" w:rsidP="00276309">
      <w:pPr>
        <w:tabs>
          <w:tab w:val="left" w:pos="2694"/>
        </w:tabs>
        <w:spacing w:after="160" w:line="240" w:lineRule="auto"/>
        <w:ind w:firstLine="1170"/>
        <w:rPr>
          <w:rFonts w:cs="Times New Roman"/>
          <w:b/>
          <w:color w:val="000000"/>
          <w:sz w:val="36"/>
          <w:szCs w:val="36"/>
          <w:rPrChange w:id="15" w:author="Mạnh Dũng" w:date="2025-11-29T23:15:00Z" w16du:dateUtc="2025-11-29T16:15:00Z">
            <w:rPr>
              <w:rFonts w:cs="Times New Roman"/>
              <w:b/>
              <w:color w:val="000000"/>
              <w:sz w:val="36"/>
              <w:szCs w:val="36"/>
              <w:lang w:val="en-US"/>
            </w:rPr>
          </w:rPrChange>
        </w:rPr>
      </w:pPr>
      <w:r w:rsidRPr="00B33E24">
        <w:rPr>
          <w:rFonts w:cs="Times New Roman"/>
          <w:b/>
          <w:color w:val="000000"/>
          <w:sz w:val="36"/>
          <w:szCs w:val="36"/>
          <w:rPrChange w:id="16" w:author="Mạnh Dũng" w:date="2025-11-29T23:15:00Z" w16du:dateUtc="2025-11-29T16:15:00Z">
            <w:rPr>
              <w:rFonts w:cs="Times New Roman"/>
              <w:b/>
              <w:color w:val="000000"/>
              <w:sz w:val="36"/>
              <w:szCs w:val="36"/>
              <w:lang w:val="en-US"/>
            </w:rPr>
          </w:rPrChange>
        </w:rPr>
        <w:tab/>
      </w:r>
      <w:r w:rsidR="00313C26" w:rsidRPr="00B33E24">
        <w:rPr>
          <w:rFonts w:cs="Times New Roman"/>
          <w:b/>
          <w:color w:val="000000"/>
          <w:sz w:val="36"/>
          <w:szCs w:val="36"/>
          <w:rPrChange w:id="17" w:author="Mạnh Dũng" w:date="2025-11-29T23:15:00Z" w16du:dateUtc="2025-11-29T16:15:00Z">
            <w:rPr>
              <w:rFonts w:cs="Times New Roman"/>
              <w:b/>
              <w:color w:val="000000"/>
              <w:sz w:val="36"/>
              <w:szCs w:val="36"/>
              <w:lang w:val="en-US"/>
            </w:rPr>
          </w:rPrChange>
        </w:rPr>
        <w:t>Nguyễn Hữu Nhật</w:t>
      </w:r>
      <w:r w:rsidRPr="00276309">
        <w:rPr>
          <w:rFonts w:cs="Times New Roman"/>
          <w:b/>
          <w:color w:val="000000"/>
          <w:sz w:val="36"/>
          <w:szCs w:val="36"/>
        </w:rPr>
        <w:t xml:space="preserve"> </w:t>
      </w:r>
      <w:r w:rsidR="00313C26" w:rsidRPr="00B33E24">
        <w:rPr>
          <w:rFonts w:cs="Times New Roman"/>
          <w:b/>
          <w:color w:val="000000"/>
          <w:sz w:val="36"/>
          <w:szCs w:val="36"/>
          <w:rPrChange w:id="18" w:author="Mạnh Dũng" w:date="2025-11-29T23:15:00Z" w16du:dateUtc="2025-11-29T16:15:00Z">
            <w:rPr>
              <w:rFonts w:cs="Times New Roman"/>
              <w:b/>
              <w:color w:val="000000"/>
              <w:sz w:val="36"/>
              <w:szCs w:val="36"/>
              <w:lang w:val="en-US"/>
            </w:rPr>
          </w:rPrChange>
        </w:rPr>
        <w:t>–</w:t>
      </w:r>
      <w:r w:rsidR="00313C26">
        <w:rPr>
          <w:rFonts w:cs="Times New Roman"/>
          <w:b/>
          <w:color w:val="000000"/>
          <w:sz w:val="36"/>
          <w:szCs w:val="36"/>
        </w:rPr>
        <w:t xml:space="preserve"> 122000510</w:t>
      </w:r>
    </w:p>
    <w:p w14:paraId="40561F59" w14:textId="77777777" w:rsidR="00CD35EC" w:rsidRPr="00865508" w:rsidRDefault="00CD35EC">
      <w:pPr>
        <w:spacing w:after="160" w:line="240" w:lineRule="auto"/>
        <w:ind w:left="1440" w:firstLine="864"/>
        <w:rPr>
          <w:rFonts w:cs="Times New Roman"/>
          <w:b/>
          <w:color w:val="000000"/>
          <w:sz w:val="32"/>
          <w:szCs w:val="32"/>
        </w:rPr>
      </w:pPr>
    </w:p>
    <w:p w14:paraId="42FD5D38" w14:textId="77777777" w:rsidR="00CD35EC" w:rsidRPr="00865508" w:rsidRDefault="00CD35EC">
      <w:pPr>
        <w:spacing w:after="160" w:line="240" w:lineRule="auto"/>
        <w:ind w:left="1440" w:firstLine="864"/>
        <w:rPr>
          <w:rFonts w:cs="Times New Roman"/>
          <w:b/>
          <w:color w:val="000000"/>
          <w:sz w:val="32"/>
          <w:szCs w:val="32"/>
        </w:rPr>
      </w:pPr>
    </w:p>
    <w:p w14:paraId="0CEDF68D" w14:textId="77777777" w:rsidR="00CD35EC" w:rsidRPr="00865508" w:rsidRDefault="00CD35EC">
      <w:pPr>
        <w:spacing w:after="160" w:line="240" w:lineRule="auto"/>
        <w:ind w:left="1440" w:firstLine="864"/>
        <w:rPr>
          <w:rFonts w:cs="Times New Roman"/>
          <w:b/>
          <w:color w:val="000000"/>
          <w:sz w:val="32"/>
          <w:szCs w:val="32"/>
        </w:rPr>
      </w:pPr>
    </w:p>
    <w:p w14:paraId="60C9B323" w14:textId="0E0590C0" w:rsidR="00276309" w:rsidRPr="00B33E24" w:rsidRDefault="00313C26" w:rsidP="00F76EA0">
      <w:pPr>
        <w:rPr>
          <w:rPrChange w:id="19" w:author="Mạnh Dũng" w:date="2025-11-29T23:15:00Z" w16du:dateUtc="2025-11-29T16:15:00Z">
            <w:rPr>
              <w:lang w:val="en-US"/>
            </w:rPr>
          </w:rPrChange>
        </w:rPr>
        <w:sectPr w:rsidR="00276309" w:rsidRPr="00B33E24">
          <w:footerReference w:type="default" r:id="rId10"/>
          <w:pgSz w:w="11906" w:h="16838"/>
          <w:pgMar w:top="1440" w:right="1440" w:bottom="993" w:left="1440" w:header="720" w:footer="720" w:gutter="0"/>
          <w:pgNumType w:start="1"/>
          <w:cols w:space="720"/>
        </w:sectPr>
      </w:pPr>
      <w:r>
        <w:t>Tháng 11/20</w:t>
      </w:r>
      <w:r w:rsidRPr="00B33E24">
        <w:rPr>
          <w:rPrChange w:id="20" w:author="Mạnh Dũng" w:date="2025-11-29T23:15:00Z" w16du:dateUtc="2025-11-29T16:15:00Z">
            <w:rPr>
              <w:lang w:val="en-US"/>
            </w:rPr>
          </w:rPrChange>
        </w:rPr>
        <w:t>25</w:t>
      </w:r>
    </w:p>
    <w:p w14:paraId="4FFF8A81" w14:textId="77777777" w:rsidR="00CD35EC" w:rsidRPr="00865508" w:rsidRDefault="00313C26">
      <w:pPr>
        <w:spacing w:after="160" w:line="240" w:lineRule="auto"/>
        <w:jc w:val="center"/>
        <w:rPr>
          <w:rFonts w:cs="Times New Roman"/>
          <w:sz w:val="24"/>
          <w:szCs w:val="24"/>
        </w:rPr>
      </w:pPr>
      <w:r w:rsidRPr="00865508">
        <w:rPr>
          <w:rFonts w:cs="Times New Roman"/>
          <w:color w:val="000000"/>
          <w:sz w:val="40"/>
          <w:szCs w:val="40"/>
        </w:rPr>
        <w:lastRenderedPageBreak/>
        <w:t>LỜI NÓI ĐẦU</w:t>
      </w:r>
    </w:p>
    <w:p w14:paraId="19715128" w14:textId="77777777" w:rsidR="00CD35EC" w:rsidRPr="00865508" w:rsidRDefault="00CD35EC">
      <w:pPr>
        <w:spacing w:after="0" w:line="240" w:lineRule="auto"/>
        <w:rPr>
          <w:rFonts w:cs="Times New Roman"/>
          <w:sz w:val="24"/>
          <w:szCs w:val="24"/>
        </w:rPr>
      </w:pPr>
    </w:p>
    <w:p w14:paraId="2B431A4A" w14:textId="0D7DDE32" w:rsidR="00CD35EC" w:rsidRPr="00865508" w:rsidRDefault="00313C26">
      <w:pPr>
        <w:spacing w:after="160" w:line="240" w:lineRule="auto"/>
        <w:ind w:firstLine="540"/>
        <w:rPr>
          <w:rFonts w:cs="Times New Roman"/>
          <w:sz w:val="24"/>
          <w:szCs w:val="24"/>
        </w:rPr>
      </w:pPr>
      <w:r w:rsidRPr="00865508">
        <w:rPr>
          <w:rFonts w:cs="Times New Roman"/>
          <w:color w:val="000000"/>
          <w:sz w:val="28"/>
          <w:szCs w:val="28"/>
        </w:rPr>
        <w:t>Xin chào và chào mừng quý thầy cô đến với đồ án</w:t>
      </w:r>
      <w:del w:id="21" w:author="Nhật Nguyễn Hữu" w:date="2025-11-28T22:23:00Z">
        <w:r w:rsidRPr="00865508" w:rsidDel="009D45ED">
          <w:rPr>
            <w:rFonts w:cs="Times New Roman"/>
            <w:color w:val="000000"/>
            <w:sz w:val="28"/>
            <w:szCs w:val="28"/>
          </w:rPr>
          <w:delText xml:space="preserve"> </w:delText>
        </w:r>
      </w:del>
      <w:ins w:id="22" w:author="Nhật Nguyễn Hữu" w:date="2025-11-28T22:23:00Z">
        <w:r w:rsidR="009D45ED" w:rsidRPr="00B33E24">
          <w:rPr>
            <w:rFonts w:cs="Times New Roman"/>
            <w:color w:val="000000"/>
            <w:sz w:val="28"/>
            <w:szCs w:val="28"/>
            <w:rPrChange w:id="23" w:author="Mạnh Dũng" w:date="2025-11-29T23:15:00Z" w16du:dateUtc="2025-11-29T16:15:00Z">
              <w:rPr>
                <w:rFonts w:cs="Times New Roman"/>
                <w:color w:val="000000"/>
                <w:sz w:val="28"/>
                <w:szCs w:val="28"/>
                <w:lang w:val="en-US"/>
              </w:rPr>
            </w:rPrChange>
          </w:rPr>
          <w:t xml:space="preserve"> môn phát triển ứng dụng của chúng em</w:t>
        </w:r>
      </w:ins>
      <w:del w:id="24" w:author="Nhật Nguyễn Hữu" w:date="2025-11-28T22:23:00Z">
        <w:r w:rsidRPr="00865508" w:rsidDel="009D45ED">
          <w:rPr>
            <w:rFonts w:cs="Times New Roman"/>
            <w:color w:val="000000"/>
            <w:sz w:val="28"/>
            <w:szCs w:val="28"/>
          </w:rPr>
          <w:delText>tốt nghiệp của em</w:delText>
        </w:r>
      </w:del>
      <w:r w:rsidRPr="00865508">
        <w:rPr>
          <w:rFonts w:cs="Times New Roman"/>
          <w:color w:val="000000"/>
          <w:sz w:val="28"/>
          <w:szCs w:val="28"/>
        </w:rPr>
        <w:t>. Trong thời gian học tập tại trường Đại học Lạc Hồng, em đã hoàn thành một dự án trong lĩnh vực công nghệ thông tin</w:t>
      </w:r>
      <w:del w:id="25" w:author="Nhật Nguyễn Hữu" w:date="2025-11-28T22:23:00Z">
        <w:r w:rsidRPr="00865508" w:rsidDel="009D45ED">
          <w:rPr>
            <w:rFonts w:cs="Times New Roman"/>
            <w:color w:val="000000"/>
            <w:sz w:val="28"/>
            <w:szCs w:val="28"/>
          </w:rPr>
          <w:delText xml:space="preserve"> </w:delText>
        </w:r>
      </w:del>
      <w:ins w:id="26" w:author="Nhật Nguyễn Hữu" w:date="2025-11-28T22:23:00Z">
        <w:r w:rsidR="009D45ED" w:rsidRPr="00B33E24">
          <w:rPr>
            <w:rFonts w:cs="Times New Roman"/>
            <w:color w:val="000000"/>
            <w:sz w:val="28"/>
            <w:szCs w:val="28"/>
            <w:rPrChange w:id="27" w:author="Mạnh Dũng" w:date="2025-11-29T23:15:00Z" w16du:dateUtc="2025-11-29T16:15:00Z">
              <w:rPr>
                <w:rFonts w:cs="Times New Roman"/>
                <w:color w:val="000000"/>
                <w:sz w:val="28"/>
                <w:szCs w:val="28"/>
                <w:lang w:val="en-US"/>
              </w:rPr>
            </w:rPrChange>
          </w:rPr>
          <w:t xml:space="preserve"> về ứng dụng AI tạo mô tả sản phẩm </w:t>
        </w:r>
      </w:ins>
      <w:ins w:id="28" w:author="Nhật Nguyễn Hữu" w:date="2025-11-28T22:24:00Z">
        <w:r w:rsidR="009D45ED" w:rsidRPr="00B33E24">
          <w:rPr>
            <w:rFonts w:cs="Times New Roman"/>
            <w:color w:val="000000"/>
            <w:sz w:val="28"/>
            <w:szCs w:val="28"/>
            <w:rPrChange w:id="29" w:author="Mạnh Dũng" w:date="2025-11-29T23:15:00Z" w16du:dateUtc="2025-11-29T16:15:00Z">
              <w:rPr>
                <w:rFonts w:cs="Times New Roman"/>
                <w:color w:val="000000"/>
                <w:sz w:val="28"/>
                <w:szCs w:val="28"/>
                <w:lang w:val="en-US"/>
              </w:rPr>
            </w:rPrChange>
          </w:rPr>
          <w:t>tự động cho các sàn thương mại điện tử</w:t>
        </w:r>
      </w:ins>
      <w:del w:id="30" w:author="Nhật Nguyễn Hữu" w:date="2025-11-28T22:23:00Z">
        <w:r w:rsidRPr="00865508" w:rsidDel="009D45ED">
          <w:rPr>
            <w:rFonts w:cs="Times New Roman"/>
            <w:color w:val="000000"/>
            <w:sz w:val="28"/>
            <w:szCs w:val="28"/>
          </w:rPr>
          <w:delText>về tạo ra một Website hệ thống quản lý cho thuê xe</w:delText>
        </w:r>
      </w:del>
      <w:r w:rsidRPr="00865508">
        <w:rPr>
          <w:rFonts w:cs="Times New Roman"/>
          <w:color w:val="000000"/>
          <w:sz w:val="28"/>
          <w:szCs w:val="28"/>
        </w:rPr>
        <w:t xml:space="preserve">. Đây là sản phẩm của sự tích lũy kiến thức, kỹ năng và trải nghiệm của </w:t>
      </w:r>
      <w:ins w:id="31" w:author="Nhật Nguyễn Hữu" w:date="2025-11-28T22:24:00Z">
        <w:r w:rsidR="009D45ED" w:rsidRPr="00B33E24">
          <w:rPr>
            <w:rFonts w:cs="Times New Roman"/>
            <w:color w:val="000000"/>
            <w:sz w:val="28"/>
            <w:szCs w:val="28"/>
            <w:rPrChange w:id="32" w:author="Mạnh Dũng" w:date="2025-11-29T23:15:00Z" w16du:dateUtc="2025-11-29T16:15:00Z">
              <w:rPr>
                <w:rFonts w:cs="Times New Roman"/>
                <w:color w:val="000000"/>
                <w:sz w:val="28"/>
                <w:szCs w:val="28"/>
                <w:lang w:val="en-US"/>
              </w:rPr>
            </w:rPrChange>
          </w:rPr>
          <w:t xml:space="preserve">chúng </w:t>
        </w:r>
      </w:ins>
      <w:r w:rsidRPr="00865508">
        <w:rPr>
          <w:rFonts w:cs="Times New Roman"/>
          <w:color w:val="000000"/>
          <w:sz w:val="28"/>
          <w:szCs w:val="28"/>
        </w:rPr>
        <w:t>em trên ghế nhà trường.</w:t>
      </w:r>
    </w:p>
    <w:p w14:paraId="4854498C" w14:textId="2CB912D5" w:rsidR="00CD35EC" w:rsidRPr="00865508" w:rsidRDefault="00313C26">
      <w:pPr>
        <w:spacing w:after="160" w:line="240" w:lineRule="auto"/>
        <w:ind w:firstLine="540"/>
        <w:rPr>
          <w:rFonts w:cs="Times New Roman"/>
          <w:sz w:val="24"/>
          <w:szCs w:val="24"/>
        </w:rPr>
      </w:pPr>
      <w:r w:rsidRPr="00865508">
        <w:rPr>
          <w:rFonts w:cs="Times New Roman"/>
          <w:color w:val="000000"/>
          <w:sz w:val="28"/>
          <w:szCs w:val="28"/>
        </w:rPr>
        <w:t>Mục tiêu chính của dự án em hướng tới là thiết kế, phát triển một</w:t>
      </w:r>
      <w:del w:id="33" w:author="Nhật Nguyễn Hữu" w:date="2025-11-28T22:25:00Z">
        <w:r w:rsidRPr="00865508" w:rsidDel="009D45ED">
          <w:rPr>
            <w:rFonts w:cs="Times New Roman"/>
            <w:color w:val="000000"/>
            <w:sz w:val="28"/>
            <w:szCs w:val="28"/>
          </w:rPr>
          <w:delText xml:space="preserve"> </w:delText>
        </w:r>
      </w:del>
      <w:ins w:id="34" w:author="Nhật Nguyễn Hữu" w:date="2025-11-28T22:25:00Z">
        <w:r w:rsidR="009D45ED" w:rsidRPr="00B33E24">
          <w:rPr>
            <w:rFonts w:cs="Times New Roman"/>
            <w:color w:val="000000"/>
            <w:sz w:val="28"/>
            <w:szCs w:val="28"/>
            <w:rPrChange w:id="35" w:author="Mạnh Dũng" w:date="2025-11-29T23:15:00Z" w16du:dateUtc="2025-11-29T16:15:00Z">
              <w:rPr>
                <w:rFonts w:cs="Times New Roman"/>
                <w:color w:val="000000"/>
                <w:sz w:val="28"/>
                <w:szCs w:val="28"/>
                <w:lang w:val="en-US"/>
              </w:rPr>
            </w:rPrChange>
          </w:rPr>
          <w:t xml:space="preserve"> AI có thể tự động tạo mô tả sản phẩm</w:t>
        </w:r>
      </w:ins>
      <w:del w:id="36" w:author="Nhật Nguyễn Hữu" w:date="2025-11-28T22:25:00Z">
        <w:r w:rsidRPr="00865508" w:rsidDel="009D45ED">
          <w:rPr>
            <w:rFonts w:cs="Times New Roman"/>
            <w:color w:val="000000"/>
            <w:sz w:val="28"/>
            <w:szCs w:val="28"/>
          </w:rPr>
          <w:delText>Website hoàn chỉnh dựa trên nhu cầu thuê xe</w:delText>
        </w:r>
      </w:del>
      <w:r w:rsidRPr="00865508">
        <w:rPr>
          <w:rFonts w:cs="Times New Roman"/>
          <w:color w:val="000000"/>
          <w:sz w:val="28"/>
          <w:szCs w:val="28"/>
        </w:rPr>
        <w:t xml:space="preserve">. </w:t>
      </w:r>
      <w:del w:id="37" w:author="Nhật Nguyễn Hữu" w:date="2025-11-28T22:26:00Z">
        <w:r w:rsidRPr="00865508" w:rsidDel="009D45ED">
          <w:rPr>
            <w:rFonts w:cs="Times New Roman"/>
            <w:color w:val="000000"/>
            <w:sz w:val="28"/>
            <w:szCs w:val="28"/>
          </w:rPr>
          <w:delText xml:space="preserve">Website </w:delText>
        </w:r>
      </w:del>
      <w:ins w:id="38" w:author="Nhật Nguyễn Hữu" w:date="2025-11-28T22:26:00Z">
        <w:r w:rsidR="009D45ED" w:rsidRPr="00B33E24">
          <w:rPr>
            <w:rFonts w:cs="Times New Roman"/>
            <w:color w:val="000000"/>
            <w:sz w:val="28"/>
            <w:szCs w:val="28"/>
            <w:rPrChange w:id="39" w:author="Mạnh Dũng" w:date="2025-11-29T23:15:00Z" w16du:dateUtc="2025-11-29T16:15:00Z">
              <w:rPr>
                <w:rFonts w:cs="Times New Roman"/>
                <w:color w:val="000000"/>
                <w:sz w:val="28"/>
                <w:szCs w:val="28"/>
                <w:lang w:val="en-US"/>
              </w:rPr>
            </w:rPrChange>
          </w:rPr>
          <w:t>Ứng dụng AI</w:t>
        </w:r>
        <w:r w:rsidR="009D45ED" w:rsidRPr="00865508">
          <w:rPr>
            <w:rFonts w:cs="Times New Roman"/>
            <w:color w:val="000000"/>
            <w:sz w:val="28"/>
            <w:szCs w:val="28"/>
          </w:rPr>
          <w:t xml:space="preserve"> </w:t>
        </w:r>
      </w:ins>
      <w:r w:rsidRPr="00865508">
        <w:rPr>
          <w:rFonts w:cs="Times New Roman"/>
          <w:color w:val="000000"/>
          <w:sz w:val="28"/>
          <w:szCs w:val="28"/>
        </w:rPr>
        <w:t>này</w:t>
      </w:r>
      <w:ins w:id="40" w:author="Nhật Nguyễn Hữu" w:date="2025-11-28T22:28:00Z">
        <w:r w:rsidR="009D45ED" w:rsidRPr="00B33E24">
          <w:rPr>
            <w:rFonts w:cs="Times New Roman"/>
            <w:color w:val="000000"/>
            <w:sz w:val="28"/>
            <w:szCs w:val="28"/>
            <w:rPrChange w:id="41" w:author="Mạnh Dũng" w:date="2025-11-29T23:15:00Z" w16du:dateUtc="2025-11-29T16:15:00Z">
              <w:rPr>
                <w:rFonts w:cs="Times New Roman"/>
                <w:color w:val="000000"/>
                <w:sz w:val="28"/>
                <w:szCs w:val="28"/>
                <w:lang w:val="en-US"/>
              </w:rPr>
            </w:rPrChange>
          </w:rPr>
          <w:t xml:space="preserve"> xây dựng</w:t>
        </w:r>
      </w:ins>
      <w:r w:rsidRPr="00865508">
        <w:rPr>
          <w:rFonts w:cs="Times New Roman"/>
          <w:color w:val="000000"/>
          <w:sz w:val="28"/>
          <w:szCs w:val="28"/>
        </w:rPr>
        <w:t xml:space="preserve"> nhằm</w:t>
      </w:r>
      <w:ins w:id="42" w:author="Nhật Nguyễn Hữu" w:date="2025-11-28T22:28:00Z">
        <w:r w:rsidR="009D45ED" w:rsidRPr="00B33E24">
          <w:rPr>
            <w:rFonts w:cs="Times New Roman"/>
            <w:color w:val="000000"/>
            <w:sz w:val="28"/>
            <w:szCs w:val="28"/>
            <w:rPrChange w:id="43" w:author="Mạnh Dũng" w:date="2025-11-29T23:15:00Z" w16du:dateUtc="2025-11-29T16:15:00Z">
              <w:rPr>
                <w:rFonts w:cs="Times New Roman"/>
                <w:color w:val="000000"/>
                <w:sz w:val="28"/>
                <w:szCs w:val="28"/>
                <w:lang w:val="en-US"/>
              </w:rPr>
            </w:rPrChange>
          </w:rPr>
          <w:t xml:space="preserve"> cho bà con nông dân</w:t>
        </w:r>
      </w:ins>
      <w:ins w:id="44" w:author="Nhật Nguyễn Hữu" w:date="2025-11-28T22:29:00Z">
        <w:r w:rsidR="009D45ED" w:rsidRPr="00B33E24">
          <w:rPr>
            <w:rFonts w:cs="Times New Roman"/>
            <w:color w:val="000000"/>
            <w:sz w:val="28"/>
            <w:szCs w:val="28"/>
            <w:rPrChange w:id="45" w:author="Mạnh Dũng" w:date="2025-11-29T23:15:00Z" w16du:dateUtc="2025-11-29T16:15:00Z">
              <w:rPr>
                <w:rFonts w:cs="Times New Roman"/>
                <w:color w:val="000000"/>
                <w:sz w:val="28"/>
                <w:szCs w:val="28"/>
                <w:lang w:val="en-US"/>
              </w:rPr>
            </w:rPrChange>
          </w:rPr>
          <w:t xml:space="preserve"> làm cá nhân chứ không dựa vào bên thứ ba</w:t>
        </w:r>
      </w:ins>
      <w:ins w:id="46" w:author="Nhật Nguyễn Hữu" w:date="2025-11-28T22:28:00Z">
        <w:r w:rsidR="009D45ED" w:rsidRPr="00B33E24">
          <w:rPr>
            <w:rFonts w:cs="Times New Roman"/>
            <w:color w:val="000000"/>
            <w:sz w:val="28"/>
            <w:szCs w:val="28"/>
            <w:rPrChange w:id="47" w:author="Mạnh Dũng" w:date="2025-11-29T23:15:00Z" w16du:dateUtc="2025-11-29T16:15:00Z">
              <w:rPr>
                <w:rFonts w:cs="Times New Roman"/>
                <w:color w:val="000000"/>
                <w:sz w:val="28"/>
                <w:szCs w:val="28"/>
                <w:lang w:val="en-US"/>
              </w:rPr>
            </w:rPrChange>
          </w:rPr>
          <w:t>,</w:t>
        </w:r>
      </w:ins>
      <w:r w:rsidRPr="00865508">
        <w:rPr>
          <w:rFonts w:cs="Times New Roman"/>
          <w:color w:val="000000"/>
          <w:sz w:val="28"/>
          <w:szCs w:val="28"/>
        </w:rPr>
        <w:t xml:space="preserve"> </w:t>
      </w:r>
      <w:del w:id="48" w:author="Nhật Nguyễn Hữu" w:date="2025-11-28T22:28:00Z">
        <w:r w:rsidRPr="00865508" w:rsidDel="009D45ED">
          <w:rPr>
            <w:rFonts w:cs="Times New Roman"/>
            <w:color w:val="000000"/>
            <w:sz w:val="28"/>
            <w:szCs w:val="28"/>
          </w:rPr>
          <w:delText xml:space="preserve">mục đích </w:delText>
        </w:r>
      </w:del>
      <w:ins w:id="49" w:author="Nhật Nguyễn Hữu" w:date="2025-11-28T22:28:00Z">
        <w:r w:rsidR="009D45ED" w:rsidRPr="00B33E24">
          <w:rPr>
            <w:rFonts w:cs="Times New Roman"/>
            <w:color w:val="000000"/>
            <w:sz w:val="28"/>
            <w:szCs w:val="28"/>
            <w:rPrChange w:id="50" w:author="Mạnh Dũng" w:date="2025-11-29T23:15:00Z" w16du:dateUtc="2025-11-29T16:15:00Z">
              <w:rPr>
                <w:rFonts w:cs="Times New Roman"/>
                <w:color w:val="000000"/>
                <w:sz w:val="28"/>
                <w:szCs w:val="28"/>
                <w:lang w:val="en-US"/>
              </w:rPr>
            </w:rPrChange>
          </w:rPr>
          <w:t xml:space="preserve">chúng em </w:t>
        </w:r>
      </w:ins>
      <w:ins w:id="51" w:author="Nhật Nguyễn Hữu" w:date="2025-11-28T22:26:00Z">
        <w:r w:rsidR="009D45ED" w:rsidRPr="00B33E24">
          <w:rPr>
            <w:rFonts w:cs="Times New Roman"/>
            <w:color w:val="000000"/>
            <w:sz w:val="28"/>
            <w:szCs w:val="28"/>
            <w:rPrChange w:id="52" w:author="Mạnh Dũng" w:date="2025-11-29T23:15:00Z" w16du:dateUtc="2025-11-29T16:15:00Z">
              <w:rPr>
                <w:rFonts w:cs="Times New Roman"/>
                <w:color w:val="000000"/>
                <w:sz w:val="28"/>
                <w:szCs w:val="28"/>
                <w:lang w:val="en-US"/>
              </w:rPr>
            </w:rPrChange>
          </w:rPr>
          <w:t xml:space="preserve"> hiểu được nổi khổ của bà con nông dân, những bà con không hiểu biết về nhiều về công nghệ cũng như</w:t>
        </w:r>
      </w:ins>
      <w:ins w:id="53" w:author="Nhật Nguyễn Hữu" w:date="2025-11-28T23:07:00Z">
        <w:r w:rsidR="00ED66B9" w:rsidRPr="00B33E24">
          <w:rPr>
            <w:rFonts w:cs="Times New Roman"/>
            <w:color w:val="000000"/>
            <w:sz w:val="28"/>
            <w:szCs w:val="28"/>
            <w:rPrChange w:id="54" w:author="Mạnh Dũng" w:date="2025-11-29T23:15:00Z" w16du:dateUtc="2025-11-29T16:15:00Z">
              <w:rPr>
                <w:rFonts w:cs="Times New Roman"/>
                <w:color w:val="000000"/>
                <w:sz w:val="28"/>
                <w:szCs w:val="28"/>
                <w:lang w:val="en-US"/>
              </w:rPr>
            </w:rPrChange>
          </w:rPr>
          <w:t xml:space="preserve"> tối ưu thời gian cho bà con cho việc phải ngồi hàng giờ để suy nghỉ</w:t>
        </w:r>
      </w:ins>
      <w:ins w:id="55" w:author="Nhật Nguyễn Hữu" w:date="2025-11-28T22:26:00Z">
        <w:r w:rsidR="00ED66B9" w:rsidRPr="00B33E24">
          <w:rPr>
            <w:rFonts w:cs="Times New Roman"/>
            <w:color w:val="000000"/>
            <w:sz w:val="28"/>
            <w:szCs w:val="28"/>
            <w:rPrChange w:id="56" w:author="Mạnh Dũng" w:date="2025-11-29T23:15:00Z" w16du:dateUtc="2025-11-29T16:15:00Z">
              <w:rPr>
                <w:rFonts w:cs="Times New Roman"/>
                <w:color w:val="000000"/>
                <w:sz w:val="28"/>
                <w:szCs w:val="28"/>
                <w:lang w:val="en-US"/>
              </w:rPr>
            </w:rPrChange>
          </w:rPr>
          <w:t xml:space="preserve"> </w:t>
        </w:r>
        <w:r w:rsidR="009D45ED" w:rsidRPr="00B33E24">
          <w:rPr>
            <w:rFonts w:cs="Times New Roman"/>
            <w:color w:val="000000"/>
            <w:sz w:val="28"/>
            <w:szCs w:val="28"/>
            <w:rPrChange w:id="57" w:author="Mạnh Dũng" w:date="2025-11-29T23:15:00Z" w16du:dateUtc="2025-11-29T16:15:00Z">
              <w:rPr>
                <w:rFonts w:cs="Times New Roman"/>
                <w:color w:val="000000"/>
                <w:sz w:val="28"/>
                <w:szCs w:val="28"/>
                <w:lang w:val="en-US"/>
              </w:rPr>
            </w:rPrChange>
          </w:rPr>
          <w:t>viết mô tả cho sản phẩm của mình làm sao cho cuốn hút và dễ để khách hàng chú ý.</w:t>
        </w:r>
      </w:ins>
      <w:del w:id="58" w:author="Nhật Nguyễn Hữu" w:date="2025-11-28T22:26:00Z">
        <w:r w:rsidRPr="00865508" w:rsidDel="009D45ED">
          <w:rPr>
            <w:rFonts w:cs="Times New Roman"/>
            <w:color w:val="000000"/>
            <w:sz w:val="28"/>
            <w:szCs w:val="28"/>
          </w:rPr>
          <w:delText>giúp doanh nghiệp nâng cao sự hiệu quả trong quy trình quản lý quá trình cho thuê xe, các quy trình có liên quan và giảm thiểu chi phí khi thuê các Website bên thứ 3.</w:delText>
        </w:r>
      </w:del>
    </w:p>
    <w:p w14:paraId="64965055" w14:textId="59378671" w:rsidR="00CD35EC" w:rsidRPr="00865508" w:rsidRDefault="00313C26">
      <w:pPr>
        <w:spacing w:after="160" w:line="240" w:lineRule="auto"/>
        <w:ind w:firstLine="540"/>
        <w:rPr>
          <w:rFonts w:cs="Times New Roman"/>
          <w:sz w:val="24"/>
          <w:szCs w:val="24"/>
        </w:rPr>
      </w:pPr>
      <w:r w:rsidRPr="00865508">
        <w:rPr>
          <w:rFonts w:cs="Times New Roman"/>
          <w:color w:val="000000"/>
          <w:sz w:val="28"/>
          <w:szCs w:val="28"/>
        </w:rPr>
        <w:t xml:space="preserve">Đồ án đã dựa trên quy trình phát triển phần mềm với các hoạt động đã được thực hiện bao gồm: Khảo sát nhu cầu doanh nghiệp, phân tích, thiết kế hệ thống, xây dựng và kiểm thử hệ thống. Trong quá trình thực hiện, em đã nghiên cứu thêm các công nghệ như: </w:t>
      </w:r>
      <w:ins w:id="59" w:author="Nhật Nguyễn Hữu" w:date="2025-11-28T22:33:00Z">
        <w:r w:rsidR="006E68FD" w:rsidRPr="00B33E24">
          <w:rPr>
            <w:rFonts w:cs="Times New Roman"/>
            <w:color w:val="000000"/>
            <w:sz w:val="28"/>
            <w:szCs w:val="28"/>
            <w:rPrChange w:id="60" w:author="Mạnh Dũng" w:date="2025-11-29T23:15:00Z" w16du:dateUtc="2025-11-29T16:15:00Z">
              <w:rPr>
                <w:rFonts w:cs="Times New Roman"/>
                <w:color w:val="000000"/>
                <w:sz w:val="28"/>
                <w:szCs w:val="28"/>
                <w:lang w:val="en-US"/>
              </w:rPr>
            </w:rPrChange>
          </w:rPr>
          <w:t>Next.js</w:t>
        </w:r>
      </w:ins>
      <w:del w:id="61" w:author="Nhật Nguyễn Hữu" w:date="2025-11-28T22:33:00Z">
        <w:r w:rsidRPr="00865508" w:rsidDel="006E68FD">
          <w:rPr>
            <w:rFonts w:cs="Times New Roman"/>
            <w:color w:val="000000"/>
            <w:sz w:val="28"/>
            <w:szCs w:val="28"/>
          </w:rPr>
          <w:delText>Reactjs</w:delText>
        </w:r>
      </w:del>
      <w:r w:rsidRPr="00865508">
        <w:rPr>
          <w:rFonts w:cs="Times New Roman"/>
          <w:color w:val="000000"/>
          <w:sz w:val="28"/>
          <w:szCs w:val="28"/>
        </w:rPr>
        <w:t xml:space="preserve">, </w:t>
      </w:r>
      <w:ins w:id="62" w:author="Nhật Nguyễn Hữu" w:date="2025-11-28T22:33:00Z">
        <w:r w:rsidR="006E68FD" w:rsidRPr="00B33E24">
          <w:rPr>
            <w:rFonts w:cs="Times New Roman"/>
            <w:color w:val="000000"/>
            <w:sz w:val="28"/>
            <w:szCs w:val="28"/>
            <w:rPrChange w:id="63" w:author="Mạnh Dũng" w:date="2025-11-29T23:15:00Z" w16du:dateUtc="2025-11-29T16:15:00Z">
              <w:rPr>
                <w:rFonts w:cs="Times New Roman"/>
                <w:color w:val="000000"/>
                <w:sz w:val="28"/>
                <w:szCs w:val="28"/>
                <w:lang w:val="en-US"/>
              </w:rPr>
            </w:rPrChange>
          </w:rPr>
          <w:t>Ty</w:t>
        </w:r>
      </w:ins>
      <w:ins w:id="64" w:author="Nhật Nguyễn Hữu" w:date="2025-11-28T22:34:00Z">
        <w:r w:rsidR="006E68FD" w:rsidRPr="00B33E24">
          <w:rPr>
            <w:rFonts w:cs="Times New Roman"/>
            <w:color w:val="000000"/>
            <w:sz w:val="28"/>
            <w:szCs w:val="28"/>
            <w:rPrChange w:id="65" w:author="Mạnh Dũng" w:date="2025-11-29T23:15:00Z" w16du:dateUtc="2025-11-29T16:15:00Z">
              <w:rPr>
                <w:rFonts w:cs="Times New Roman"/>
                <w:color w:val="000000"/>
                <w:sz w:val="28"/>
                <w:szCs w:val="28"/>
                <w:lang w:val="en-US"/>
              </w:rPr>
            </w:rPrChange>
          </w:rPr>
          <w:t>peScript</w:t>
        </w:r>
      </w:ins>
      <w:del w:id="66" w:author="Nhật Nguyễn Hữu" w:date="2025-11-28T22:33:00Z">
        <w:r w:rsidRPr="00865508" w:rsidDel="006E68FD">
          <w:rPr>
            <w:rFonts w:cs="Times New Roman"/>
            <w:color w:val="000000"/>
            <w:sz w:val="28"/>
            <w:szCs w:val="28"/>
          </w:rPr>
          <w:delText>Nodejs</w:delText>
        </w:r>
      </w:del>
      <w:r w:rsidRPr="00865508">
        <w:rPr>
          <w:rFonts w:cs="Times New Roman"/>
          <w:color w:val="000000"/>
          <w:sz w:val="28"/>
          <w:szCs w:val="28"/>
        </w:rPr>
        <w:t xml:space="preserve">, </w:t>
      </w:r>
      <w:ins w:id="67" w:author="Nhật Nguyễn Hữu" w:date="2025-11-28T22:34:00Z">
        <w:r w:rsidR="006E68FD" w:rsidRPr="00B33E24">
          <w:rPr>
            <w:rFonts w:cs="Times New Roman"/>
            <w:color w:val="000000"/>
            <w:sz w:val="28"/>
            <w:szCs w:val="28"/>
            <w:rPrChange w:id="68" w:author="Mạnh Dũng" w:date="2025-11-29T23:15:00Z" w16du:dateUtc="2025-11-29T16:15:00Z">
              <w:rPr>
                <w:rFonts w:cs="Times New Roman"/>
                <w:color w:val="000000"/>
                <w:sz w:val="28"/>
                <w:szCs w:val="28"/>
                <w:lang w:val="en-US"/>
              </w:rPr>
            </w:rPrChange>
          </w:rPr>
          <w:t>thư viện React</w:t>
        </w:r>
      </w:ins>
      <w:ins w:id="69" w:author="Nhật Nguyễn Hữu" w:date="2025-11-28T22:37:00Z">
        <w:r w:rsidR="006E68FD" w:rsidRPr="00B33E24">
          <w:rPr>
            <w:rFonts w:cs="Times New Roman"/>
            <w:color w:val="000000"/>
            <w:sz w:val="28"/>
            <w:szCs w:val="28"/>
            <w:rPrChange w:id="70" w:author="Mạnh Dũng" w:date="2025-11-29T23:15:00Z" w16du:dateUtc="2025-11-29T16:15:00Z">
              <w:rPr>
                <w:rFonts w:cs="Times New Roman"/>
                <w:color w:val="000000"/>
                <w:sz w:val="28"/>
                <w:szCs w:val="28"/>
                <w:lang w:val="en-US"/>
              </w:rPr>
            </w:rPrChange>
          </w:rPr>
          <w:t>, HTTP</w:t>
        </w:r>
      </w:ins>
      <w:ins w:id="71" w:author="Nhật Nguyễn Hữu" w:date="2025-11-28T22:38:00Z">
        <w:r w:rsidR="006E68FD" w:rsidRPr="00B33E24">
          <w:rPr>
            <w:rFonts w:cs="Times New Roman"/>
            <w:color w:val="000000"/>
            <w:sz w:val="28"/>
            <w:szCs w:val="28"/>
            <w:rPrChange w:id="72" w:author="Mạnh Dũng" w:date="2025-11-29T23:15:00Z" w16du:dateUtc="2025-11-29T16:15:00Z">
              <w:rPr>
                <w:rFonts w:cs="Times New Roman"/>
                <w:color w:val="000000"/>
                <w:sz w:val="28"/>
                <w:szCs w:val="28"/>
                <w:lang w:val="en-US"/>
              </w:rPr>
            </w:rPrChange>
          </w:rPr>
          <w:t xml:space="preserve"> Clinet</w:t>
        </w:r>
      </w:ins>
      <w:ins w:id="73" w:author="Nhật Nguyễn Hữu" w:date="2025-11-28T22:37:00Z">
        <w:r w:rsidR="006E68FD" w:rsidRPr="00B33E24">
          <w:rPr>
            <w:rFonts w:cs="Times New Roman"/>
            <w:color w:val="000000"/>
            <w:sz w:val="28"/>
            <w:szCs w:val="28"/>
            <w:rPrChange w:id="74" w:author="Mạnh Dũng" w:date="2025-11-29T23:15:00Z" w16du:dateUtc="2025-11-29T16:15:00Z">
              <w:rPr>
                <w:rFonts w:cs="Times New Roman"/>
                <w:color w:val="000000"/>
                <w:sz w:val="28"/>
                <w:szCs w:val="28"/>
                <w:lang w:val="en-US"/>
              </w:rPr>
            </w:rPrChange>
          </w:rPr>
          <w:t xml:space="preserve"> Axios</w:t>
        </w:r>
      </w:ins>
      <w:ins w:id="75" w:author="Nhật Nguyễn Hữu" w:date="2025-11-28T22:35:00Z">
        <w:r w:rsidR="006E68FD" w:rsidRPr="00B33E24">
          <w:rPr>
            <w:rFonts w:cs="Times New Roman"/>
            <w:color w:val="000000"/>
            <w:sz w:val="28"/>
            <w:szCs w:val="28"/>
            <w:rPrChange w:id="76" w:author="Mạnh Dũng" w:date="2025-11-29T23:15:00Z" w16du:dateUtc="2025-11-29T16:15:00Z">
              <w:rPr>
                <w:rFonts w:cs="Times New Roman"/>
                <w:color w:val="000000"/>
                <w:sz w:val="28"/>
                <w:szCs w:val="28"/>
                <w:lang w:val="en-US"/>
              </w:rPr>
            </w:rPrChange>
          </w:rPr>
          <w:t xml:space="preserve"> dành cho FrontEnd</w:t>
        </w:r>
      </w:ins>
      <w:del w:id="77" w:author="Nhật Nguyễn Hữu" w:date="2025-11-28T22:34:00Z">
        <w:r w:rsidRPr="00865508" w:rsidDel="006E68FD">
          <w:rPr>
            <w:rFonts w:cs="Times New Roman"/>
            <w:color w:val="000000"/>
            <w:sz w:val="28"/>
            <w:szCs w:val="28"/>
          </w:rPr>
          <w:delText>Nestjs</w:delText>
        </w:r>
      </w:del>
      <w:r w:rsidRPr="00865508">
        <w:rPr>
          <w:rFonts w:cs="Times New Roman"/>
          <w:color w:val="000000"/>
          <w:sz w:val="28"/>
          <w:szCs w:val="28"/>
        </w:rPr>
        <w:t xml:space="preserve">, </w:t>
      </w:r>
      <w:ins w:id="78" w:author="Nhật Nguyễn Hữu" w:date="2025-11-28T22:35:00Z">
        <w:r w:rsidR="006E68FD" w:rsidRPr="00B33E24">
          <w:rPr>
            <w:rFonts w:cs="Times New Roman"/>
            <w:color w:val="000000"/>
            <w:sz w:val="28"/>
            <w:szCs w:val="28"/>
            <w:rPrChange w:id="79" w:author="Mạnh Dũng" w:date="2025-11-29T23:15:00Z" w16du:dateUtc="2025-11-29T16:15:00Z">
              <w:rPr>
                <w:rFonts w:cs="Times New Roman"/>
                <w:color w:val="000000"/>
                <w:sz w:val="28"/>
                <w:szCs w:val="28"/>
                <w:lang w:val="en-US"/>
              </w:rPr>
            </w:rPrChange>
          </w:rPr>
          <w:t xml:space="preserve">về Backend thì chúng em có </w:t>
        </w:r>
      </w:ins>
      <w:ins w:id="80" w:author="Nhật Nguyễn Hữu" w:date="2025-11-28T22:36:00Z">
        <w:r w:rsidR="006E68FD" w:rsidRPr="00B33E24">
          <w:rPr>
            <w:rFonts w:cs="Times New Roman"/>
            <w:color w:val="000000"/>
            <w:sz w:val="28"/>
            <w:szCs w:val="28"/>
            <w:rPrChange w:id="81" w:author="Mạnh Dũng" w:date="2025-11-29T23:15:00Z" w16du:dateUtc="2025-11-29T16:15:00Z">
              <w:rPr>
                <w:rFonts w:cs="Times New Roman"/>
                <w:color w:val="000000"/>
                <w:sz w:val="28"/>
                <w:szCs w:val="28"/>
                <w:lang w:val="en-US"/>
              </w:rPr>
            </w:rPrChange>
          </w:rPr>
          <w:t xml:space="preserve">Framwork FastAPI, Server Uvicom, </w:t>
        </w:r>
      </w:ins>
      <w:r w:rsidRPr="00865508">
        <w:rPr>
          <w:rFonts w:cs="Times New Roman"/>
          <w:color w:val="000000"/>
          <w:sz w:val="28"/>
          <w:szCs w:val="28"/>
        </w:rPr>
        <w:t>MongoDB,</w:t>
      </w:r>
      <w:ins w:id="82" w:author="Nhật Nguyễn Hữu" w:date="2025-11-28T22:36:00Z">
        <w:r w:rsidR="006E68FD" w:rsidRPr="00B33E24">
          <w:rPr>
            <w:rFonts w:cs="Times New Roman"/>
            <w:color w:val="000000"/>
            <w:sz w:val="28"/>
            <w:szCs w:val="28"/>
            <w:rPrChange w:id="83" w:author="Mạnh Dũng" w:date="2025-11-29T23:15:00Z" w16du:dateUtc="2025-11-29T16:15:00Z">
              <w:rPr>
                <w:rFonts w:cs="Times New Roman"/>
                <w:color w:val="000000"/>
                <w:sz w:val="28"/>
                <w:szCs w:val="28"/>
                <w:lang w:val="en-US"/>
              </w:rPr>
            </w:rPrChange>
          </w:rPr>
          <w:t xml:space="preserve"> AI </w:t>
        </w:r>
      </w:ins>
      <w:del w:id="84" w:author="Nhật Nguyễn Hữu" w:date="2025-11-28T22:36:00Z">
        <w:r w:rsidRPr="00865508" w:rsidDel="006E68FD">
          <w:rPr>
            <w:rFonts w:cs="Times New Roman"/>
            <w:color w:val="000000"/>
            <w:sz w:val="28"/>
            <w:szCs w:val="28"/>
          </w:rPr>
          <w:delText>..</w:delText>
        </w:r>
      </w:del>
      <w:r w:rsidRPr="00865508">
        <w:rPr>
          <w:rFonts w:cs="Times New Roman"/>
          <w:color w:val="000000"/>
          <w:sz w:val="28"/>
          <w:szCs w:val="28"/>
        </w:rPr>
        <w:t xml:space="preserve"> Và tìm hiểu thêm về phương thức API của các bên liên quan để đáp ứng đầy đủ nhu cầu của doanh nghiệp.</w:t>
      </w:r>
    </w:p>
    <w:p w14:paraId="7594A9DD" w14:textId="663C618B" w:rsidR="00CD35EC" w:rsidRPr="00865508" w:rsidRDefault="00313C26">
      <w:pPr>
        <w:spacing w:after="160" w:line="240" w:lineRule="auto"/>
        <w:ind w:firstLine="540"/>
        <w:rPr>
          <w:rFonts w:cs="Times New Roman"/>
          <w:sz w:val="24"/>
          <w:szCs w:val="24"/>
        </w:rPr>
      </w:pPr>
      <w:r w:rsidRPr="00865508">
        <w:rPr>
          <w:rFonts w:cs="Times New Roman"/>
          <w:color w:val="000000"/>
          <w:sz w:val="28"/>
          <w:szCs w:val="28"/>
        </w:rPr>
        <w:t xml:space="preserve">Quý thầy cô đọc sẽ tìm thấy được trong báo cáo này chi tiết về yêu cầu </w:t>
      </w:r>
      <w:del w:id="85" w:author="Nhật Nguyễn Hữu" w:date="2025-11-28T22:38:00Z">
        <w:r w:rsidRPr="00865508" w:rsidDel="006E68FD">
          <w:rPr>
            <w:rFonts w:cs="Times New Roman"/>
            <w:color w:val="000000"/>
            <w:sz w:val="28"/>
            <w:szCs w:val="28"/>
          </w:rPr>
          <w:delText>phần mề</w:delText>
        </w:r>
      </w:del>
      <w:ins w:id="86" w:author="Nhật Nguyễn Hữu" w:date="2025-11-28T22:38:00Z">
        <w:r w:rsidR="006E68FD" w:rsidRPr="00B33E24">
          <w:rPr>
            <w:rFonts w:cs="Times New Roman"/>
            <w:color w:val="000000"/>
            <w:sz w:val="28"/>
            <w:szCs w:val="28"/>
            <w:rPrChange w:id="87" w:author="Mạnh Dũng" w:date="2025-11-29T23:15:00Z" w16du:dateUtc="2025-11-29T16:15:00Z">
              <w:rPr>
                <w:rFonts w:cs="Times New Roman"/>
                <w:color w:val="000000"/>
                <w:sz w:val="28"/>
                <w:szCs w:val="28"/>
                <w:lang w:val="en-US"/>
              </w:rPr>
            </w:rPrChange>
          </w:rPr>
          <w:t xml:space="preserve">của </w:t>
        </w:r>
      </w:ins>
      <w:ins w:id="88" w:author="Nhật Nguyễn Hữu" w:date="2025-11-28T22:39:00Z">
        <w:r w:rsidR="006E68FD" w:rsidRPr="00B33E24">
          <w:rPr>
            <w:rFonts w:cs="Times New Roman"/>
            <w:color w:val="000000"/>
            <w:sz w:val="28"/>
            <w:szCs w:val="28"/>
            <w:rPrChange w:id="89" w:author="Mạnh Dũng" w:date="2025-11-29T23:15:00Z" w16du:dateUtc="2025-11-29T16:15:00Z">
              <w:rPr>
                <w:rFonts w:cs="Times New Roman"/>
                <w:color w:val="000000"/>
                <w:sz w:val="28"/>
                <w:szCs w:val="28"/>
                <w:lang w:val="en-US"/>
              </w:rPr>
            </w:rPrChange>
          </w:rPr>
          <w:t>Ứng dụng AI</w:t>
        </w:r>
      </w:ins>
      <w:del w:id="90" w:author="Nhật Nguyễn Hữu" w:date="2025-11-28T22:38:00Z">
        <w:r w:rsidRPr="00865508" w:rsidDel="006E68FD">
          <w:rPr>
            <w:rFonts w:cs="Times New Roman"/>
            <w:color w:val="000000"/>
            <w:sz w:val="28"/>
            <w:szCs w:val="28"/>
          </w:rPr>
          <w:delText>m</w:delText>
        </w:r>
      </w:del>
      <w:r w:rsidRPr="00865508">
        <w:rPr>
          <w:rFonts w:cs="Times New Roman"/>
          <w:color w:val="000000"/>
          <w:sz w:val="28"/>
          <w:szCs w:val="28"/>
        </w:rPr>
        <w:t xml:space="preserve">, thiết kế hệ thông, giao diện người dùng và các tính năng của </w:t>
      </w:r>
      <w:ins w:id="91" w:author="Nhật Nguyễn Hữu" w:date="2025-11-28T22:39:00Z">
        <w:r w:rsidR="006E68FD" w:rsidRPr="00B33E24">
          <w:rPr>
            <w:rFonts w:cs="Times New Roman"/>
            <w:color w:val="000000"/>
            <w:sz w:val="28"/>
            <w:szCs w:val="28"/>
            <w:rPrChange w:id="92" w:author="Mạnh Dũng" w:date="2025-11-29T23:15:00Z" w16du:dateUtc="2025-11-29T16:15:00Z">
              <w:rPr>
                <w:rFonts w:cs="Times New Roman"/>
                <w:color w:val="000000"/>
                <w:sz w:val="28"/>
                <w:szCs w:val="28"/>
                <w:lang w:val="en-US"/>
              </w:rPr>
            </w:rPrChange>
          </w:rPr>
          <w:t>AI mô tả</w:t>
        </w:r>
      </w:ins>
      <w:del w:id="93" w:author="Nhật Nguyễn Hữu" w:date="2025-11-28T22:39:00Z">
        <w:r w:rsidRPr="00865508" w:rsidDel="006E68FD">
          <w:rPr>
            <w:rFonts w:cs="Times New Roman"/>
            <w:color w:val="000000"/>
            <w:sz w:val="28"/>
            <w:szCs w:val="28"/>
          </w:rPr>
          <w:delText>Website</w:delText>
        </w:r>
      </w:del>
      <w:r w:rsidRPr="00865508">
        <w:rPr>
          <w:rFonts w:cs="Times New Roman"/>
          <w:color w:val="000000"/>
          <w:sz w:val="28"/>
          <w:szCs w:val="28"/>
        </w:rPr>
        <w:t>. Em hy vọng đồ án này sẽ đem lại cái nhìn tổng hơn về việc áp dụng công nghệ thông tin vào việc</w:t>
      </w:r>
      <w:del w:id="94" w:author="Nhật Nguyễn Hữu" w:date="2025-11-28T22:39:00Z">
        <w:r w:rsidRPr="00865508" w:rsidDel="006E68FD">
          <w:rPr>
            <w:rFonts w:cs="Times New Roman"/>
            <w:color w:val="000000"/>
            <w:sz w:val="28"/>
            <w:szCs w:val="28"/>
          </w:rPr>
          <w:delText xml:space="preserve"> </w:delText>
        </w:r>
      </w:del>
      <w:ins w:id="95" w:author="Nhật Nguyễn Hữu" w:date="2025-11-28T22:39:00Z">
        <w:r w:rsidR="006E68FD" w:rsidRPr="00B33E24">
          <w:rPr>
            <w:rFonts w:cs="Times New Roman"/>
            <w:color w:val="000000"/>
            <w:sz w:val="28"/>
            <w:szCs w:val="28"/>
            <w:rPrChange w:id="96" w:author="Mạnh Dũng" w:date="2025-11-29T23:15:00Z" w16du:dateUtc="2025-11-29T16:15:00Z">
              <w:rPr>
                <w:rFonts w:cs="Times New Roman"/>
                <w:color w:val="000000"/>
                <w:sz w:val="28"/>
                <w:szCs w:val="28"/>
                <w:lang w:val="en-US"/>
              </w:rPr>
            </w:rPrChange>
          </w:rPr>
          <w:t xml:space="preserve"> cải thiện giúp bà con nông dân có thể tự tạo mô tả sản phẩm của mình và đăng lên các sàn thương mại</w:t>
        </w:r>
      </w:ins>
      <w:del w:id="97" w:author="Nhật Nguyễn Hữu" w:date="2025-11-28T22:39:00Z">
        <w:r w:rsidRPr="00865508" w:rsidDel="006E68FD">
          <w:rPr>
            <w:rFonts w:cs="Times New Roman"/>
            <w:color w:val="000000"/>
            <w:sz w:val="28"/>
            <w:szCs w:val="28"/>
          </w:rPr>
          <w:delText>quản lý và giúp cải thiện thêm về hiệu suất vận hành của doanh nghiệp</w:delText>
        </w:r>
      </w:del>
      <w:r w:rsidRPr="00865508">
        <w:rPr>
          <w:rFonts w:cs="Times New Roman"/>
          <w:color w:val="000000"/>
          <w:sz w:val="28"/>
          <w:szCs w:val="28"/>
        </w:rPr>
        <w:t>. Hy vọng rằng quý thầy cô sẽ tìm thấy thông tin hữu ích và thú vị từ dự án của</w:t>
      </w:r>
      <w:ins w:id="98" w:author="Nhật Nguyễn Hữu" w:date="2025-11-28T22:40:00Z">
        <w:r w:rsidR="006E68FD" w:rsidRPr="00B33E24">
          <w:rPr>
            <w:rFonts w:cs="Times New Roman"/>
            <w:color w:val="000000"/>
            <w:sz w:val="28"/>
            <w:szCs w:val="28"/>
            <w:rPrChange w:id="99" w:author="Mạnh Dũng" w:date="2025-11-29T23:15:00Z" w16du:dateUtc="2025-11-29T16:15:00Z">
              <w:rPr>
                <w:rFonts w:cs="Times New Roman"/>
                <w:color w:val="000000"/>
                <w:sz w:val="28"/>
                <w:szCs w:val="28"/>
                <w:lang w:val="en-US"/>
              </w:rPr>
            </w:rPrChange>
          </w:rPr>
          <w:t xml:space="preserve"> chúng</w:t>
        </w:r>
      </w:ins>
      <w:r w:rsidRPr="00865508">
        <w:rPr>
          <w:rFonts w:cs="Times New Roman"/>
          <w:color w:val="000000"/>
          <w:sz w:val="28"/>
          <w:szCs w:val="28"/>
        </w:rPr>
        <w:t xml:space="preserve"> em.</w:t>
      </w:r>
    </w:p>
    <w:p w14:paraId="63456D15" w14:textId="0C35DB91" w:rsidR="00CD35EC" w:rsidRPr="00865508" w:rsidRDefault="00313C26">
      <w:pPr>
        <w:spacing w:after="160" w:line="240" w:lineRule="auto"/>
        <w:ind w:firstLine="450"/>
        <w:rPr>
          <w:rFonts w:cs="Times New Roman"/>
          <w:sz w:val="24"/>
          <w:szCs w:val="24"/>
        </w:rPr>
      </w:pPr>
      <w:r w:rsidRPr="00865508">
        <w:rPr>
          <w:rFonts w:cs="Times New Roman"/>
          <w:color w:val="000000"/>
          <w:sz w:val="28"/>
          <w:szCs w:val="28"/>
        </w:rPr>
        <w:t xml:space="preserve">Em muốn gửi lời cảm ơn sâu sắc đến giảng viên hướng dẫn là thầy Nguyễn Minh </w:t>
      </w:r>
      <w:ins w:id="100" w:author="Nhật Nguyễn Hữu" w:date="2025-11-28T22:40:00Z">
        <w:r w:rsidR="006E68FD" w:rsidRPr="00B33E24">
          <w:rPr>
            <w:rFonts w:cs="Times New Roman"/>
            <w:color w:val="000000"/>
            <w:sz w:val="28"/>
            <w:szCs w:val="28"/>
            <w:rPrChange w:id="101" w:author="Mạnh Dũng" w:date="2025-11-29T23:15:00Z" w16du:dateUtc="2025-11-29T16:15:00Z">
              <w:rPr>
                <w:rFonts w:cs="Times New Roman"/>
                <w:color w:val="000000"/>
                <w:sz w:val="28"/>
                <w:szCs w:val="28"/>
                <w:lang w:val="en-US"/>
              </w:rPr>
            </w:rPrChange>
          </w:rPr>
          <w:t>Sơn</w:t>
        </w:r>
      </w:ins>
      <w:del w:id="102" w:author="Nhật Nguyễn Hữu" w:date="2025-11-28T22:40:00Z">
        <w:r w:rsidRPr="00865508" w:rsidDel="006E68FD">
          <w:rPr>
            <w:rFonts w:cs="Times New Roman"/>
            <w:color w:val="000000"/>
            <w:sz w:val="28"/>
            <w:szCs w:val="28"/>
          </w:rPr>
          <w:delText>Phúc</w:delText>
        </w:r>
      </w:del>
      <w:r w:rsidRPr="00865508">
        <w:rPr>
          <w:rFonts w:cs="Times New Roman"/>
          <w:color w:val="000000"/>
          <w:sz w:val="28"/>
          <w:szCs w:val="28"/>
        </w:rPr>
        <w:t xml:space="preserve"> trong dự án vì sự hỗ trợ và đóng góp quý báu của thầy trong quá trình phát triển đồ án. Sự đồng hành và kiến thức của thầy đã giúp em đảm bảo chất lượng và thành công của </w:t>
      </w:r>
      <w:ins w:id="103" w:author="Nhật Nguyễn Hữu" w:date="2025-11-28T22:40:00Z">
        <w:r w:rsidR="006E68FD" w:rsidRPr="00B33E24">
          <w:rPr>
            <w:rFonts w:cs="Times New Roman"/>
            <w:color w:val="000000"/>
            <w:sz w:val="28"/>
            <w:szCs w:val="28"/>
            <w:rPrChange w:id="104" w:author="Mạnh Dũng" w:date="2025-11-29T23:15:00Z" w16du:dateUtc="2025-11-29T16:15:00Z">
              <w:rPr>
                <w:rFonts w:cs="Times New Roman"/>
                <w:color w:val="000000"/>
                <w:sz w:val="28"/>
                <w:szCs w:val="28"/>
                <w:lang w:val="en-US"/>
              </w:rPr>
            </w:rPrChange>
          </w:rPr>
          <w:t>Ứng dụng AI tạo mô tả sản phẩm cho các sàn thương mại điện tử</w:t>
        </w:r>
      </w:ins>
      <w:ins w:id="105" w:author="Nhật Nguyễn Hữu" w:date="2025-11-28T23:02:00Z">
        <w:r w:rsidR="00ED66B9" w:rsidRPr="00B33E24">
          <w:rPr>
            <w:rFonts w:cs="Times New Roman"/>
            <w:color w:val="000000"/>
            <w:sz w:val="28"/>
            <w:szCs w:val="28"/>
            <w:rPrChange w:id="106" w:author="Mạnh Dũng" w:date="2025-11-29T23:15:00Z" w16du:dateUtc="2025-11-29T16:15:00Z">
              <w:rPr>
                <w:rFonts w:cs="Times New Roman"/>
                <w:color w:val="000000"/>
                <w:sz w:val="28"/>
                <w:szCs w:val="28"/>
                <w:lang w:val="en-US"/>
              </w:rPr>
            </w:rPrChange>
          </w:rPr>
          <w:t>S</w:t>
        </w:r>
      </w:ins>
      <w:del w:id="107" w:author="Nhật Nguyễn Hữu" w:date="2025-11-28T22:40:00Z">
        <w:r w:rsidRPr="00865508" w:rsidDel="006E68FD">
          <w:rPr>
            <w:rFonts w:cs="Times New Roman"/>
            <w:color w:val="000000"/>
            <w:sz w:val="28"/>
            <w:szCs w:val="28"/>
          </w:rPr>
          <w:delText>Website Hệ thống quản lý cho thuê xe.</w:delText>
        </w:r>
      </w:del>
    </w:p>
    <w:p w14:paraId="7976AABF" w14:textId="77777777" w:rsidR="00CD35EC" w:rsidRPr="00865508" w:rsidRDefault="00313C26">
      <w:pPr>
        <w:spacing w:after="160" w:line="240" w:lineRule="auto"/>
        <w:ind w:firstLine="450"/>
        <w:rPr>
          <w:rFonts w:cs="Times New Roman"/>
          <w:sz w:val="24"/>
          <w:szCs w:val="24"/>
        </w:rPr>
      </w:pPr>
      <w:r w:rsidRPr="00865508">
        <w:rPr>
          <w:rFonts w:cs="Times New Roman"/>
          <w:color w:val="000000"/>
          <w:sz w:val="28"/>
          <w:szCs w:val="28"/>
        </w:rPr>
        <w:t>Sau cùng, em xin kính chúc quý Thầy cô trong khoa Công nghệ Thông tin thật dồi dào sức khỏe để tiếp tục thực hiện sứ mệnh cao đẹp của mình là truyền đạt kiến thức cho thế hệ mai sau.</w:t>
      </w:r>
    </w:p>
    <w:p w14:paraId="588165B5" w14:textId="77777777" w:rsidR="00CD35EC" w:rsidRPr="00865508" w:rsidRDefault="00313C26">
      <w:pPr>
        <w:spacing w:after="160" w:line="240" w:lineRule="auto"/>
        <w:ind w:firstLine="450"/>
        <w:rPr>
          <w:rFonts w:cs="Times New Roman"/>
          <w:i/>
          <w:color w:val="000000"/>
          <w:sz w:val="28"/>
          <w:szCs w:val="28"/>
        </w:rPr>
      </w:pPr>
      <w:r w:rsidRPr="00865508">
        <w:rPr>
          <w:rFonts w:cs="Times New Roman"/>
          <w:color w:val="000000"/>
          <w:sz w:val="28"/>
          <w:szCs w:val="28"/>
        </w:rPr>
        <w:t>Em Xin Chân Thành Cảm Ơn!</w:t>
      </w:r>
      <w:r w:rsidRPr="00865508">
        <w:rPr>
          <w:rFonts w:cs="Times New Roman"/>
        </w:rPr>
        <w:br w:type="page"/>
      </w:r>
    </w:p>
    <w:p w14:paraId="7727C890" w14:textId="77777777" w:rsidR="00CD35EC" w:rsidRPr="00865508" w:rsidRDefault="00313C26">
      <w:pPr>
        <w:spacing w:after="160" w:line="240" w:lineRule="auto"/>
        <w:ind w:firstLine="450"/>
        <w:jc w:val="center"/>
        <w:rPr>
          <w:rFonts w:cs="Times New Roman"/>
          <w:color w:val="000000"/>
          <w:sz w:val="40"/>
          <w:szCs w:val="40"/>
        </w:rPr>
      </w:pPr>
      <w:r w:rsidRPr="00865508">
        <w:rPr>
          <w:rFonts w:cs="Times New Roman"/>
          <w:color w:val="000000"/>
          <w:sz w:val="40"/>
          <w:szCs w:val="40"/>
        </w:rPr>
        <w:lastRenderedPageBreak/>
        <w:t>Mục Lục</w:t>
      </w:r>
    </w:p>
    <w:sdt>
      <w:sdtPr>
        <w:rPr>
          <w:rFonts w:cs="Times New Roman"/>
        </w:rPr>
        <w:id w:val="-423800903"/>
        <w:docPartObj>
          <w:docPartGallery w:val="Table of Contents"/>
          <w:docPartUnique/>
        </w:docPartObj>
      </w:sdtPr>
      <w:sdtContent>
        <w:p w14:paraId="67CA4AB0" w14:textId="52DF4F3B" w:rsidR="00276309" w:rsidRDefault="00313C26">
          <w:pPr>
            <w:pStyle w:val="TOC1"/>
            <w:tabs>
              <w:tab w:val="left" w:pos="2062"/>
            </w:tabs>
            <w:rPr>
              <w:rFonts w:asciiTheme="minorHAnsi" w:eastAsiaTheme="minorEastAsia" w:hAnsiTheme="minorHAnsi" w:cstheme="minorBidi"/>
              <w:noProof/>
              <w:kern w:val="2"/>
              <w:sz w:val="24"/>
              <w:szCs w:val="24"/>
              <w:lang w:val="en-US"/>
              <w14:ligatures w14:val="standardContextual"/>
            </w:rPr>
          </w:pPr>
          <w:r w:rsidRPr="00865508">
            <w:rPr>
              <w:rFonts w:cs="Times New Roman"/>
            </w:rPr>
            <w:fldChar w:fldCharType="begin"/>
          </w:r>
          <w:r w:rsidRPr="00865508">
            <w:rPr>
              <w:rFonts w:cs="Times New Roman"/>
            </w:rPr>
            <w:instrText xml:space="preserve"> TOC \h \u \z \t "Heading 1,1,Heading 2,2,Heading 3,3,Heading 4,4,"</w:instrText>
          </w:r>
          <w:r w:rsidRPr="00865508">
            <w:rPr>
              <w:rFonts w:cs="Times New Roman"/>
            </w:rPr>
            <w:fldChar w:fldCharType="separate"/>
          </w:r>
          <w:hyperlink w:anchor="_Toc214004875" w:history="1">
            <w:r w:rsidR="00276309" w:rsidRPr="008E5194">
              <w:rPr>
                <w:rStyle w:val="Hyperlink"/>
                <w:noProof/>
              </w:rPr>
              <w:t>Chương 1.</w:t>
            </w:r>
            <w:r w:rsidR="00276309">
              <w:rPr>
                <w:rFonts w:asciiTheme="minorHAnsi" w:eastAsiaTheme="minorEastAsia" w:hAnsiTheme="minorHAnsi" w:cstheme="minorBidi"/>
                <w:noProof/>
                <w:kern w:val="2"/>
                <w:sz w:val="24"/>
                <w:szCs w:val="24"/>
                <w:lang w:val="en-US"/>
                <w14:ligatures w14:val="standardContextual"/>
              </w:rPr>
              <w:tab/>
            </w:r>
            <w:r w:rsidR="00276309" w:rsidRPr="008E5194">
              <w:rPr>
                <w:rStyle w:val="Hyperlink"/>
                <w:noProof/>
              </w:rPr>
              <w:t>TỔNG QUAN VỀ ĐỀ TÀI</w:t>
            </w:r>
            <w:r w:rsidR="00276309">
              <w:rPr>
                <w:noProof/>
                <w:webHidden/>
              </w:rPr>
              <w:tab/>
            </w:r>
            <w:r w:rsidR="00276309">
              <w:rPr>
                <w:noProof/>
                <w:webHidden/>
              </w:rPr>
              <w:fldChar w:fldCharType="begin"/>
            </w:r>
            <w:r w:rsidR="00276309">
              <w:rPr>
                <w:noProof/>
                <w:webHidden/>
              </w:rPr>
              <w:instrText xml:space="preserve"> PAGEREF _Toc214004875 \h </w:instrText>
            </w:r>
            <w:r w:rsidR="00276309">
              <w:rPr>
                <w:noProof/>
                <w:webHidden/>
              </w:rPr>
            </w:r>
            <w:r w:rsidR="00276309">
              <w:rPr>
                <w:noProof/>
                <w:webHidden/>
              </w:rPr>
              <w:fldChar w:fldCharType="separate"/>
            </w:r>
            <w:r w:rsidR="00276309">
              <w:rPr>
                <w:noProof/>
                <w:webHidden/>
              </w:rPr>
              <w:t>1</w:t>
            </w:r>
            <w:r w:rsidR="00276309">
              <w:rPr>
                <w:noProof/>
                <w:webHidden/>
              </w:rPr>
              <w:fldChar w:fldCharType="end"/>
            </w:r>
          </w:hyperlink>
        </w:p>
        <w:p w14:paraId="56A02511" w14:textId="0A6DBD07" w:rsidR="00276309" w:rsidRDefault="00276309">
          <w:pPr>
            <w:pStyle w:val="TOC2"/>
            <w:tabs>
              <w:tab w:val="left" w:pos="168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76" w:history="1">
            <w:r w:rsidRPr="008E5194">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Tổng quan</w:t>
            </w:r>
            <w:r>
              <w:rPr>
                <w:noProof/>
                <w:webHidden/>
              </w:rPr>
              <w:tab/>
            </w:r>
            <w:r>
              <w:rPr>
                <w:noProof/>
                <w:webHidden/>
              </w:rPr>
              <w:fldChar w:fldCharType="begin"/>
            </w:r>
            <w:r>
              <w:rPr>
                <w:noProof/>
                <w:webHidden/>
              </w:rPr>
              <w:instrText xml:space="preserve"> PAGEREF _Toc214004876 \h </w:instrText>
            </w:r>
            <w:r>
              <w:rPr>
                <w:noProof/>
                <w:webHidden/>
              </w:rPr>
            </w:r>
            <w:r>
              <w:rPr>
                <w:noProof/>
                <w:webHidden/>
              </w:rPr>
              <w:fldChar w:fldCharType="separate"/>
            </w:r>
            <w:r>
              <w:rPr>
                <w:noProof/>
                <w:webHidden/>
              </w:rPr>
              <w:t>1</w:t>
            </w:r>
            <w:r>
              <w:rPr>
                <w:noProof/>
                <w:webHidden/>
              </w:rPr>
              <w:fldChar w:fldCharType="end"/>
            </w:r>
          </w:hyperlink>
        </w:p>
        <w:p w14:paraId="58BAE2ED" w14:textId="30E59A80"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77" w:history="1">
            <w:r w:rsidRPr="008E5194">
              <w:rPr>
                <w:rStyle w:val="Hyperlink"/>
                <w:noProof/>
              </w:rPr>
              <w:t>1.1.1.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Lý do chọn đề tài</w:t>
            </w:r>
            <w:r>
              <w:rPr>
                <w:noProof/>
                <w:webHidden/>
              </w:rPr>
              <w:tab/>
            </w:r>
            <w:r>
              <w:rPr>
                <w:noProof/>
                <w:webHidden/>
              </w:rPr>
              <w:fldChar w:fldCharType="begin"/>
            </w:r>
            <w:r>
              <w:rPr>
                <w:noProof/>
                <w:webHidden/>
              </w:rPr>
              <w:instrText xml:space="preserve"> PAGEREF _Toc214004877 \h </w:instrText>
            </w:r>
            <w:r>
              <w:rPr>
                <w:noProof/>
                <w:webHidden/>
              </w:rPr>
            </w:r>
            <w:r>
              <w:rPr>
                <w:noProof/>
                <w:webHidden/>
              </w:rPr>
              <w:fldChar w:fldCharType="separate"/>
            </w:r>
            <w:r>
              <w:rPr>
                <w:noProof/>
                <w:webHidden/>
              </w:rPr>
              <w:t>1</w:t>
            </w:r>
            <w:r>
              <w:rPr>
                <w:noProof/>
                <w:webHidden/>
              </w:rPr>
              <w:fldChar w:fldCharType="end"/>
            </w:r>
          </w:hyperlink>
        </w:p>
        <w:p w14:paraId="14A09191" w14:textId="7FF97A69"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78" w:history="1">
            <w:r w:rsidRPr="008E5194">
              <w:rPr>
                <w:rStyle w:val="Hyperlink"/>
                <w:noProof/>
              </w:rPr>
              <w:t>1.1.2.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Mục tiêu của đề tài</w:t>
            </w:r>
            <w:r>
              <w:rPr>
                <w:noProof/>
                <w:webHidden/>
              </w:rPr>
              <w:tab/>
            </w:r>
            <w:r>
              <w:rPr>
                <w:noProof/>
                <w:webHidden/>
              </w:rPr>
              <w:fldChar w:fldCharType="begin"/>
            </w:r>
            <w:r>
              <w:rPr>
                <w:noProof/>
                <w:webHidden/>
              </w:rPr>
              <w:instrText xml:space="preserve"> PAGEREF _Toc214004878 \h </w:instrText>
            </w:r>
            <w:r>
              <w:rPr>
                <w:noProof/>
                <w:webHidden/>
              </w:rPr>
            </w:r>
            <w:r>
              <w:rPr>
                <w:noProof/>
                <w:webHidden/>
              </w:rPr>
              <w:fldChar w:fldCharType="separate"/>
            </w:r>
            <w:r>
              <w:rPr>
                <w:noProof/>
                <w:webHidden/>
              </w:rPr>
              <w:t>1</w:t>
            </w:r>
            <w:r>
              <w:rPr>
                <w:noProof/>
                <w:webHidden/>
              </w:rPr>
              <w:fldChar w:fldCharType="end"/>
            </w:r>
          </w:hyperlink>
        </w:p>
        <w:p w14:paraId="6EFD17A1" w14:textId="6568A07A"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79" w:history="1">
            <w:r w:rsidRPr="008E5194">
              <w:rPr>
                <w:rStyle w:val="Hyperlink"/>
                <w:noProof/>
              </w:rPr>
              <w:t>1.1.3.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So sánh với hệ thống tương tự</w:t>
            </w:r>
            <w:r>
              <w:rPr>
                <w:noProof/>
                <w:webHidden/>
              </w:rPr>
              <w:tab/>
            </w:r>
            <w:r>
              <w:rPr>
                <w:noProof/>
                <w:webHidden/>
              </w:rPr>
              <w:fldChar w:fldCharType="begin"/>
            </w:r>
            <w:r>
              <w:rPr>
                <w:noProof/>
                <w:webHidden/>
              </w:rPr>
              <w:instrText xml:space="preserve"> PAGEREF _Toc214004879 \h </w:instrText>
            </w:r>
            <w:r>
              <w:rPr>
                <w:noProof/>
                <w:webHidden/>
              </w:rPr>
            </w:r>
            <w:r>
              <w:rPr>
                <w:noProof/>
                <w:webHidden/>
              </w:rPr>
              <w:fldChar w:fldCharType="separate"/>
            </w:r>
            <w:r>
              <w:rPr>
                <w:noProof/>
                <w:webHidden/>
              </w:rPr>
              <w:t>2</w:t>
            </w:r>
            <w:r>
              <w:rPr>
                <w:noProof/>
                <w:webHidden/>
              </w:rPr>
              <w:fldChar w:fldCharType="end"/>
            </w:r>
          </w:hyperlink>
        </w:p>
        <w:p w14:paraId="7E805EEA" w14:textId="55FB1F4B" w:rsidR="00276309" w:rsidRDefault="00276309">
          <w:pPr>
            <w:pStyle w:val="TOC1"/>
            <w:tabs>
              <w:tab w:val="left" w:pos="2062"/>
            </w:tabs>
            <w:rPr>
              <w:rFonts w:asciiTheme="minorHAnsi" w:eastAsiaTheme="minorEastAsia" w:hAnsiTheme="minorHAnsi" w:cstheme="minorBidi"/>
              <w:noProof/>
              <w:kern w:val="2"/>
              <w:sz w:val="24"/>
              <w:szCs w:val="24"/>
              <w:lang w:val="en-US"/>
              <w14:ligatures w14:val="standardContextual"/>
            </w:rPr>
          </w:pPr>
          <w:hyperlink w:anchor="_Toc214004880" w:history="1">
            <w:r w:rsidRPr="008E5194">
              <w:rPr>
                <w:rStyle w:val="Hyperlink"/>
                <w:noProof/>
              </w:rPr>
              <w:t>Chương 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CƠ SỞ LÝ THUYẾT</w:t>
            </w:r>
            <w:r>
              <w:rPr>
                <w:noProof/>
                <w:webHidden/>
              </w:rPr>
              <w:tab/>
            </w:r>
            <w:r>
              <w:rPr>
                <w:noProof/>
                <w:webHidden/>
              </w:rPr>
              <w:fldChar w:fldCharType="begin"/>
            </w:r>
            <w:r>
              <w:rPr>
                <w:noProof/>
                <w:webHidden/>
              </w:rPr>
              <w:instrText xml:space="preserve"> PAGEREF _Toc214004880 \h </w:instrText>
            </w:r>
            <w:r>
              <w:rPr>
                <w:noProof/>
                <w:webHidden/>
              </w:rPr>
            </w:r>
            <w:r>
              <w:rPr>
                <w:noProof/>
                <w:webHidden/>
              </w:rPr>
              <w:fldChar w:fldCharType="separate"/>
            </w:r>
            <w:r>
              <w:rPr>
                <w:noProof/>
                <w:webHidden/>
              </w:rPr>
              <w:t>3</w:t>
            </w:r>
            <w:r>
              <w:rPr>
                <w:noProof/>
                <w:webHidden/>
              </w:rPr>
              <w:fldChar w:fldCharType="end"/>
            </w:r>
          </w:hyperlink>
        </w:p>
        <w:p w14:paraId="1DC638B6" w14:textId="0FA4CB87" w:rsidR="00276309" w:rsidRDefault="00276309">
          <w:pPr>
            <w:pStyle w:val="TOC2"/>
            <w:tabs>
              <w:tab w:val="left" w:pos="168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81" w:history="1">
            <w:r w:rsidRPr="008E5194">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Tổng quan về Asp.Net</w:t>
            </w:r>
            <w:r>
              <w:rPr>
                <w:noProof/>
                <w:webHidden/>
              </w:rPr>
              <w:tab/>
            </w:r>
            <w:r>
              <w:rPr>
                <w:noProof/>
                <w:webHidden/>
              </w:rPr>
              <w:fldChar w:fldCharType="begin"/>
            </w:r>
            <w:r>
              <w:rPr>
                <w:noProof/>
                <w:webHidden/>
              </w:rPr>
              <w:instrText xml:space="preserve"> PAGEREF _Toc214004881 \h </w:instrText>
            </w:r>
            <w:r>
              <w:rPr>
                <w:noProof/>
                <w:webHidden/>
              </w:rPr>
            </w:r>
            <w:r>
              <w:rPr>
                <w:noProof/>
                <w:webHidden/>
              </w:rPr>
              <w:fldChar w:fldCharType="separate"/>
            </w:r>
            <w:r>
              <w:rPr>
                <w:noProof/>
                <w:webHidden/>
              </w:rPr>
              <w:t>3</w:t>
            </w:r>
            <w:r>
              <w:rPr>
                <w:noProof/>
                <w:webHidden/>
              </w:rPr>
              <w:fldChar w:fldCharType="end"/>
            </w:r>
          </w:hyperlink>
        </w:p>
        <w:p w14:paraId="587A61C7" w14:textId="43D83485"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82" w:history="1">
            <w:r w:rsidRPr="008E5194">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Khái niệm</w:t>
            </w:r>
            <w:r>
              <w:rPr>
                <w:noProof/>
                <w:webHidden/>
              </w:rPr>
              <w:tab/>
            </w:r>
            <w:r>
              <w:rPr>
                <w:noProof/>
                <w:webHidden/>
              </w:rPr>
              <w:fldChar w:fldCharType="begin"/>
            </w:r>
            <w:r>
              <w:rPr>
                <w:noProof/>
                <w:webHidden/>
              </w:rPr>
              <w:instrText xml:space="preserve"> PAGEREF _Toc214004882 \h </w:instrText>
            </w:r>
            <w:r>
              <w:rPr>
                <w:noProof/>
                <w:webHidden/>
              </w:rPr>
            </w:r>
            <w:r>
              <w:rPr>
                <w:noProof/>
                <w:webHidden/>
              </w:rPr>
              <w:fldChar w:fldCharType="separate"/>
            </w:r>
            <w:r>
              <w:rPr>
                <w:noProof/>
                <w:webHidden/>
              </w:rPr>
              <w:t>3</w:t>
            </w:r>
            <w:r>
              <w:rPr>
                <w:noProof/>
                <w:webHidden/>
              </w:rPr>
              <w:fldChar w:fldCharType="end"/>
            </w:r>
          </w:hyperlink>
        </w:p>
        <w:p w14:paraId="6A05E9F4" w14:textId="010FE062"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83" w:history="1">
            <w:r w:rsidRPr="008E5194">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Cấu trúc của Asp.Net</w:t>
            </w:r>
            <w:r>
              <w:rPr>
                <w:noProof/>
                <w:webHidden/>
              </w:rPr>
              <w:tab/>
            </w:r>
            <w:r>
              <w:rPr>
                <w:noProof/>
                <w:webHidden/>
              </w:rPr>
              <w:fldChar w:fldCharType="begin"/>
            </w:r>
            <w:r>
              <w:rPr>
                <w:noProof/>
                <w:webHidden/>
              </w:rPr>
              <w:instrText xml:space="preserve"> PAGEREF _Toc214004883 \h </w:instrText>
            </w:r>
            <w:r>
              <w:rPr>
                <w:noProof/>
                <w:webHidden/>
              </w:rPr>
            </w:r>
            <w:r>
              <w:rPr>
                <w:noProof/>
                <w:webHidden/>
              </w:rPr>
              <w:fldChar w:fldCharType="separate"/>
            </w:r>
            <w:r>
              <w:rPr>
                <w:noProof/>
                <w:webHidden/>
              </w:rPr>
              <w:t>3</w:t>
            </w:r>
            <w:r>
              <w:rPr>
                <w:noProof/>
                <w:webHidden/>
              </w:rPr>
              <w:fldChar w:fldCharType="end"/>
            </w:r>
          </w:hyperlink>
        </w:p>
        <w:p w14:paraId="7FED2D99" w14:textId="3115F8C1"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84" w:history="1">
            <w:r w:rsidRPr="008E5194">
              <w:rPr>
                <w:rStyle w:val="Hyperlink"/>
                <w:noProof/>
              </w:rPr>
              <w:t>2.1.3.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1.3 Lý do chọn Asp.Net</w:t>
            </w:r>
            <w:r>
              <w:rPr>
                <w:noProof/>
                <w:webHidden/>
              </w:rPr>
              <w:tab/>
            </w:r>
            <w:r>
              <w:rPr>
                <w:noProof/>
                <w:webHidden/>
              </w:rPr>
              <w:fldChar w:fldCharType="begin"/>
            </w:r>
            <w:r>
              <w:rPr>
                <w:noProof/>
                <w:webHidden/>
              </w:rPr>
              <w:instrText xml:space="preserve"> PAGEREF _Toc214004884 \h </w:instrText>
            </w:r>
            <w:r>
              <w:rPr>
                <w:noProof/>
                <w:webHidden/>
              </w:rPr>
            </w:r>
            <w:r>
              <w:rPr>
                <w:noProof/>
                <w:webHidden/>
              </w:rPr>
              <w:fldChar w:fldCharType="separate"/>
            </w:r>
            <w:r>
              <w:rPr>
                <w:noProof/>
                <w:webHidden/>
              </w:rPr>
              <w:t>4</w:t>
            </w:r>
            <w:r>
              <w:rPr>
                <w:noProof/>
                <w:webHidden/>
              </w:rPr>
              <w:fldChar w:fldCharType="end"/>
            </w:r>
          </w:hyperlink>
        </w:p>
        <w:p w14:paraId="48FB3F5E" w14:textId="72A6BCD7" w:rsidR="00276309" w:rsidRDefault="00276309">
          <w:pPr>
            <w:pStyle w:val="TOC2"/>
            <w:tabs>
              <w:tab w:val="left" w:pos="168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85" w:history="1">
            <w:r w:rsidRPr="008E5194">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2. Tổng quan về MVC</w:t>
            </w:r>
            <w:r>
              <w:rPr>
                <w:noProof/>
                <w:webHidden/>
              </w:rPr>
              <w:tab/>
            </w:r>
            <w:r>
              <w:rPr>
                <w:noProof/>
                <w:webHidden/>
              </w:rPr>
              <w:fldChar w:fldCharType="begin"/>
            </w:r>
            <w:r>
              <w:rPr>
                <w:noProof/>
                <w:webHidden/>
              </w:rPr>
              <w:instrText xml:space="preserve"> PAGEREF _Toc214004885 \h </w:instrText>
            </w:r>
            <w:r>
              <w:rPr>
                <w:noProof/>
                <w:webHidden/>
              </w:rPr>
            </w:r>
            <w:r>
              <w:rPr>
                <w:noProof/>
                <w:webHidden/>
              </w:rPr>
              <w:fldChar w:fldCharType="separate"/>
            </w:r>
            <w:r>
              <w:rPr>
                <w:noProof/>
                <w:webHidden/>
              </w:rPr>
              <w:t>5</w:t>
            </w:r>
            <w:r>
              <w:rPr>
                <w:noProof/>
                <w:webHidden/>
              </w:rPr>
              <w:fldChar w:fldCharType="end"/>
            </w:r>
          </w:hyperlink>
        </w:p>
        <w:p w14:paraId="69BACB7E" w14:textId="134C33DC"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86" w:history="1">
            <w:r w:rsidRPr="008E5194">
              <w:rPr>
                <w:rStyle w:val="Hyperlink"/>
                <w:noProof/>
              </w:rPr>
              <w:t>2.2.1.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Khái niệm</w:t>
            </w:r>
            <w:r>
              <w:rPr>
                <w:noProof/>
                <w:webHidden/>
              </w:rPr>
              <w:tab/>
            </w:r>
            <w:r>
              <w:rPr>
                <w:noProof/>
                <w:webHidden/>
              </w:rPr>
              <w:fldChar w:fldCharType="begin"/>
            </w:r>
            <w:r>
              <w:rPr>
                <w:noProof/>
                <w:webHidden/>
              </w:rPr>
              <w:instrText xml:space="preserve"> PAGEREF _Toc214004886 \h </w:instrText>
            </w:r>
            <w:r>
              <w:rPr>
                <w:noProof/>
                <w:webHidden/>
              </w:rPr>
            </w:r>
            <w:r>
              <w:rPr>
                <w:noProof/>
                <w:webHidden/>
              </w:rPr>
              <w:fldChar w:fldCharType="separate"/>
            </w:r>
            <w:r>
              <w:rPr>
                <w:noProof/>
                <w:webHidden/>
              </w:rPr>
              <w:t>5</w:t>
            </w:r>
            <w:r>
              <w:rPr>
                <w:noProof/>
                <w:webHidden/>
              </w:rPr>
              <w:fldChar w:fldCharType="end"/>
            </w:r>
          </w:hyperlink>
        </w:p>
        <w:p w14:paraId="3E1D9284" w14:textId="38736603"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87" w:history="1">
            <w:r w:rsidRPr="008E5194">
              <w:rPr>
                <w:rStyle w:val="Hyperlink"/>
                <w:noProof/>
              </w:rPr>
              <w:t>2.2.2.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Cấu trúc của MVC</w:t>
            </w:r>
            <w:r>
              <w:rPr>
                <w:noProof/>
                <w:webHidden/>
              </w:rPr>
              <w:tab/>
            </w:r>
            <w:r>
              <w:rPr>
                <w:noProof/>
                <w:webHidden/>
              </w:rPr>
              <w:fldChar w:fldCharType="begin"/>
            </w:r>
            <w:r>
              <w:rPr>
                <w:noProof/>
                <w:webHidden/>
              </w:rPr>
              <w:instrText xml:space="preserve"> PAGEREF _Toc214004887 \h </w:instrText>
            </w:r>
            <w:r>
              <w:rPr>
                <w:noProof/>
                <w:webHidden/>
              </w:rPr>
            </w:r>
            <w:r>
              <w:rPr>
                <w:noProof/>
                <w:webHidden/>
              </w:rPr>
              <w:fldChar w:fldCharType="separate"/>
            </w:r>
            <w:r>
              <w:rPr>
                <w:noProof/>
                <w:webHidden/>
              </w:rPr>
              <w:t>5</w:t>
            </w:r>
            <w:r>
              <w:rPr>
                <w:noProof/>
                <w:webHidden/>
              </w:rPr>
              <w:fldChar w:fldCharType="end"/>
            </w:r>
          </w:hyperlink>
        </w:p>
        <w:p w14:paraId="0F8AA175" w14:textId="068F75A3"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88" w:history="1">
            <w:r w:rsidRPr="008E5194">
              <w:rPr>
                <w:rStyle w:val="Hyperlink"/>
                <w:noProof/>
              </w:rPr>
              <w:t>2.2.3.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Các tính năng của MVC</w:t>
            </w:r>
            <w:r>
              <w:rPr>
                <w:noProof/>
                <w:webHidden/>
              </w:rPr>
              <w:tab/>
            </w:r>
            <w:r>
              <w:rPr>
                <w:noProof/>
                <w:webHidden/>
              </w:rPr>
              <w:fldChar w:fldCharType="begin"/>
            </w:r>
            <w:r>
              <w:rPr>
                <w:noProof/>
                <w:webHidden/>
              </w:rPr>
              <w:instrText xml:space="preserve"> PAGEREF _Toc214004888 \h </w:instrText>
            </w:r>
            <w:r>
              <w:rPr>
                <w:noProof/>
                <w:webHidden/>
              </w:rPr>
            </w:r>
            <w:r>
              <w:rPr>
                <w:noProof/>
                <w:webHidden/>
              </w:rPr>
              <w:fldChar w:fldCharType="separate"/>
            </w:r>
            <w:r>
              <w:rPr>
                <w:noProof/>
                <w:webHidden/>
              </w:rPr>
              <w:t>6</w:t>
            </w:r>
            <w:r>
              <w:rPr>
                <w:noProof/>
                <w:webHidden/>
              </w:rPr>
              <w:fldChar w:fldCharType="end"/>
            </w:r>
          </w:hyperlink>
        </w:p>
        <w:p w14:paraId="5460AE44" w14:textId="56A9C67D" w:rsidR="00276309" w:rsidRDefault="00276309">
          <w:pPr>
            <w:pStyle w:val="TOC2"/>
            <w:tabs>
              <w:tab w:val="left" w:pos="168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89" w:history="1">
            <w:r w:rsidRPr="008E5194">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Tổng quan về SQLServer</w:t>
            </w:r>
            <w:r>
              <w:rPr>
                <w:noProof/>
                <w:webHidden/>
              </w:rPr>
              <w:tab/>
            </w:r>
            <w:r>
              <w:rPr>
                <w:noProof/>
                <w:webHidden/>
              </w:rPr>
              <w:fldChar w:fldCharType="begin"/>
            </w:r>
            <w:r>
              <w:rPr>
                <w:noProof/>
                <w:webHidden/>
              </w:rPr>
              <w:instrText xml:space="preserve"> PAGEREF _Toc214004889 \h </w:instrText>
            </w:r>
            <w:r>
              <w:rPr>
                <w:noProof/>
                <w:webHidden/>
              </w:rPr>
            </w:r>
            <w:r>
              <w:rPr>
                <w:noProof/>
                <w:webHidden/>
              </w:rPr>
              <w:fldChar w:fldCharType="separate"/>
            </w:r>
            <w:r>
              <w:rPr>
                <w:noProof/>
                <w:webHidden/>
              </w:rPr>
              <w:t>8</w:t>
            </w:r>
            <w:r>
              <w:rPr>
                <w:noProof/>
                <w:webHidden/>
              </w:rPr>
              <w:fldChar w:fldCharType="end"/>
            </w:r>
          </w:hyperlink>
        </w:p>
        <w:p w14:paraId="1C0A395A" w14:textId="41E8C2C4"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90" w:history="1">
            <w:r w:rsidRPr="008E5194">
              <w:rPr>
                <w:rStyle w:val="Hyperlink"/>
                <w:noProof/>
              </w:rPr>
              <w:t>2.3.1.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Khái niệm</w:t>
            </w:r>
            <w:r>
              <w:rPr>
                <w:noProof/>
                <w:webHidden/>
              </w:rPr>
              <w:tab/>
            </w:r>
            <w:r>
              <w:rPr>
                <w:noProof/>
                <w:webHidden/>
              </w:rPr>
              <w:fldChar w:fldCharType="begin"/>
            </w:r>
            <w:r>
              <w:rPr>
                <w:noProof/>
                <w:webHidden/>
              </w:rPr>
              <w:instrText xml:space="preserve"> PAGEREF _Toc214004890 \h </w:instrText>
            </w:r>
            <w:r>
              <w:rPr>
                <w:noProof/>
                <w:webHidden/>
              </w:rPr>
            </w:r>
            <w:r>
              <w:rPr>
                <w:noProof/>
                <w:webHidden/>
              </w:rPr>
              <w:fldChar w:fldCharType="separate"/>
            </w:r>
            <w:r>
              <w:rPr>
                <w:noProof/>
                <w:webHidden/>
              </w:rPr>
              <w:t>8</w:t>
            </w:r>
            <w:r>
              <w:rPr>
                <w:noProof/>
                <w:webHidden/>
              </w:rPr>
              <w:fldChar w:fldCharType="end"/>
            </w:r>
          </w:hyperlink>
        </w:p>
        <w:p w14:paraId="4F46F295" w14:textId="14DAE764"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91" w:history="1">
            <w:r w:rsidRPr="008E5194">
              <w:rPr>
                <w:rStyle w:val="Hyperlink"/>
                <w:noProof/>
              </w:rPr>
              <w:t>2.3.2.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Cấu trúc của SQLServer</w:t>
            </w:r>
            <w:r>
              <w:rPr>
                <w:noProof/>
                <w:webHidden/>
              </w:rPr>
              <w:tab/>
            </w:r>
            <w:r>
              <w:rPr>
                <w:noProof/>
                <w:webHidden/>
              </w:rPr>
              <w:fldChar w:fldCharType="begin"/>
            </w:r>
            <w:r>
              <w:rPr>
                <w:noProof/>
                <w:webHidden/>
              </w:rPr>
              <w:instrText xml:space="preserve"> PAGEREF _Toc214004891 \h </w:instrText>
            </w:r>
            <w:r>
              <w:rPr>
                <w:noProof/>
                <w:webHidden/>
              </w:rPr>
            </w:r>
            <w:r>
              <w:rPr>
                <w:noProof/>
                <w:webHidden/>
              </w:rPr>
              <w:fldChar w:fldCharType="separate"/>
            </w:r>
            <w:r>
              <w:rPr>
                <w:noProof/>
                <w:webHidden/>
              </w:rPr>
              <w:t>8</w:t>
            </w:r>
            <w:r>
              <w:rPr>
                <w:noProof/>
                <w:webHidden/>
              </w:rPr>
              <w:fldChar w:fldCharType="end"/>
            </w:r>
          </w:hyperlink>
        </w:p>
        <w:p w14:paraId="6FD52381" w14:textId="695EB750"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92" w:history="1">
            <w:r w:rsidRPr="008E5194">
              <w:rPr>
                <w:rStyle w:val="Hyperlink"/>
                <w:noProof/>
              </w:rPr>
              <w:t>2.3.3.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Lưu ý khi sử dụng SQLServer</w:t>
            </w:r>
            <w:r>
              <w:rPr>
                <w:noProof/>
                <w:webHidden/>
              </w:rPr>
              <w:tab/>
            </w:r>
            <w:r>
              <w:rPr>
                <w:noProof/>
                <w:webHidden/>
              </w:rPr>
              <w:fldChar w:fldCharType="begin"/>
            </w:r>
            <w:r>
              <w:rPr>
                <w:noProof/>
                <w:webHidden/>
              </w:rPr>
              <w:instrText xml:space="preserve"> PAGEREF _Toc214004892 \h </w:instrText>
            </w:r>
            <w:r>
              <w:rPr>
                <w:noProof/>
                <w:webHidden/>
              </w:rPr>
            </w:r>
            <w:r>
              <w:rPr>
                <w:noProof/>
                <w:webHidden/>
              </w:rPr>
              <w:fldChar w:fldCharType="separate"/>
            </w:r>
            <w:r>
              <w:rPr>
                <w:noProof/>
                <w:webHidden/>
              </w:rPr>
              <w:t>9</w:t>
            </w:r>
            <w:r>
              <w:rPr>
                <w:noProof/>
                <w:webHidden/>
              </w:rPr>
              <w:fldChar w:fldCharType="end"/>
            </w:r>
          </w:hyperlink>
        </w:p>
        <w:p w14:paraId="5EC002D9" w14:textId="5512D559"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93" w:history="1">
            <w:r w:rsidRPr="008E5194">
              <w:rPr>
                <w:rStyle w:val="Hyperlink"/>
                <w:noProof/>
              </w:rPr>
              <w:t>2.3.3.1.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Bảng so sánh giữa MongoDB và SQL</w:t>
            </w:r>
            <w:r>
              <w:rPr>
                <w:noProof/>
                <w:webHidden/>
              </w:rPr>
              <w:tab/>
            </w:r>
            <w:r>
              <w:rPr>
                <w:noProof/>
                <w:webHidden/>
              </w:rPr>
              <w:fldChar w:fldCharType="begin"/>
            </w:r>
            <w:r>
              <w:rPr>
                <w:noProof/>
                <w:webHidden/>
              </w:rPr>
              <w:instrText xml:space="preserve"> PAGEREF _Toc214004893 \h </w:instrText>
            </w:r>
            <w:r>
              <w:rPr>
                <w:noProof/>
                <w:webHidden/>
              </w:rPr>
            </w:r>
            <w:r>
              <w:rPr>
                <w:noProof/>
                <w:webHidden/>
              </w:rPr>
              <w:fldChar w:fldCharType="separate"/>
            </w:r>
            <w:r>
              <w:rPr>
                <w:noProof/>
                <w:webHidden/>
              </w:rPr>
              <w:t>9</w:t>
            </w:r>
            <w:r>
              <w:rPr>
                <w:noProof/>
                <w:webHidden/>
              </w:rPr>
              <w:fldChar w:fldCharType="end"/>
            </w:r>
          </w:hyperlink>
        </w:p>
        <w:p w14:paraId="073A29C2" w14:textId="749E9835"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94" w:history="1">
            <w:r w:rsidRPr="008E5194">
              <w:rPr>
                <w:rStyle w:val="Hyperlink"/>
                <w:noProof/>
              </w:rPr>
              <w:t>2.3.4.</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Kết luận</w:t>
            </w:r>
            <w:r>
              <w:rPr>
                <w:noProof/>
                <w:webHidden/>
              </w:rPr>
              <w:tab/>
            </w:r>
            <w:r>
              <w:rPr>
                <w:noProof/>
                <w:webHidden/>
              </w:rPr>
              <w:fldChar w:fldCharType="begin"/>
            </w:r>
            <w:r>
              <w:rPr>
                <w:noProof/>
                <w:webHidden/>
              </w:rPr>
              <w:instrText xml:space="preserve"> PAGEREF _Toc214004894 \h </w:instrText>
            </w:r>
            <w:r>
              <w:rPr>
                <w:noProof/>
                <w:webHidden/>
              </w:rPr>
            </w:r>
            <w:r>
              <w:rPr>
                <w:noProof/>
                <w:webHidden/>
              </w:rPr>
              <w:fldChar w:fldCharType="separate"/>
            </w:r>
            <w:r>
              <w:rPr>
                <w:noProof/>
                <w:webHidden/>
              </w:rPr>
              <w:t>10</w:t>
            </w:r>
            <w:r>
              <w:rPr>
                <w:noProof/>
                <w:webHidden/>
              </w:rPr>
              <w:fldChar w:fldCharType="end"/>
            </w:r>
          </w:hyperlink>
        </w:p>
        <w:p w14:paraId="5D60B2AB" w14:textId="1815AF1B" w:rsidR="00276309" w:rsidRDefault="00276309">
          <w:pPr>
            <w:pStyle w:val="TOC1"/>
            <w:tabs>
              <w:tab w:val="left" w:pos="2062"/>
            </w:tabs>
            <w:rPr>
              <w:rFonts w:asciiTheme="minorHAnsi" w:eastAsiaTheme="minorEastAsia" w:hAnsiTheme="minorHAnsi" w:cstheme="minorBidi"/>
              <w:noProof/>
              <w:kern w:val="2"/>
              <w:sz w:val="24"/>
              <w:szCs w:val="24"/>
              <w:lang w:val="en-US"/>
              <w14:ligatures w14:val="standardContextual"/>
            </w:rPr>
          </w:pPr>
          <w:hyperlink w:anchor="_Toc214004895" w:history="1">
            <w:r w:rsidRPr="008E5194">
              <w:rPr>
                <w:rStyle w:val="Hyperlink"/>
                <w:noProof/>
              </w:rPr>
              <w:t>Chương 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Nội Dung Thực Hiện</w:t>
            </w:r>
            <w:r>
              <w:rPr>
                <w:noProof/>
                <w:webHidden/>
              </w:rPr>
              <w:tab/>
            </w:r>
            <w:r>
              <w:rPr>
                <w:noProof/>
                <w:webHidden/>
              </w:rPr>
              <w:fldChar w:fldCharType="begin"/>
            </w:r>
            <w:r>
              <w:rPr>
                <w:noProof/>
                <w:webHidden/>
              </w:rPr>
              <w:instrText xml:space="preserve"> PAGEREF _Toc214004895 \h </w:instrText>
            </w:r>
            <w:r>
              <w:rPr>
                <w:noProof/>
                <w:webHidden/>
              </w:rPr>
            </w:r>
            <w:r>
              <w:rPr>
                <w:noProof/>
                <w:webHidden/>
              </w:rPr>
              <w:fldChar w:fldCharType="separate"/>
            </w:r>
            <w:r>
              <w:rPr>
                <w:noProof/>
                <w:webHidden/>
              </w:rPr>
              <w:t>11</w:t>
            </w:r>
            <w:r>
              <w:rPr>
                <w:noProof/>
                <w:webHidden/>
              </w:rPr>
              <w:fldChar w:fldCharType="end"/>
            </w:r>
          </w:hyperlink>
        </w:p>
        <w:p w14:paraId="61B336FD" w14:textId="684508C1" w:rsidR="00276309" w:rsidRDefault="00276309">
          <w:pPr>
            <w:pStyle w:val="TOC2"/>
            <w:tabs>
              <w:tab w:val="left" w:pos="168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96" w:history="1">
            <w:r w:rsidRPr="008E5194">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Đối tượng sử dụng</w:t>
            </w:r>
            <w:r>
              <w:rPr>
                <w:noProof/>
                <w:webHidden/>
              </w:rPr>
              <w:tab/>
            </w:r>
            <w:r>
              <w:rPr>
                <w:noProof/>
                <w:webHidden/>
              </w:rPr>
              <w:fldChar w:fldCharType="begin"/>
            </w:r>
            <w:r>
              <w:rPr>
                <w:noProof/>
                <w:webHidden/>
              </w:rPr>
              <w:instrText xml:space="preserve"> PAGEREF _Toc214004896 \h </w:instrText>
            </w:r>
            <w:r>
              <w:rPr>
                <w:noProof/>
                <w:webHidden/>
              </w:rPr>
            </w:r>
            <w:r>
              <w:rPr>
                <w:noProof/>
                <w:webHidden/>
              </w:rPr>
              <w:fldChar w:fldCharType="separate"/>
            </w:r>
            <w:r>
              <w:rPr>
                <w:noProof/>
                <w:webHidden/>
              </w:rPr>
              <w:t>11</w:t>
            </w:r>
            <w:r>
              <w:rPr>
                <w:noProof/>
                <w:webHidden/>
              </w:rPr>
              <w:fldChar w:fldCharType="end"/>
            </w:r>
          </w:hyperlink>
        </w:p>
        <w:p w14:paraId="33518531" w14:textId="7BD962BD" w:rsidR="00276309" w:rsidRDefault="00276309">
          <w:pPr>
            <w:pStyle w:val="TOC2"/>
            <w:tabs>
              <w:tab w:val="left" w:pos="168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97" w:history="1">
            <w:r w:rsidRPr="008E5194">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Chức năng chính của hệ thống</w:t>
            </w:r>
            <w:r>
              <w:rPr>
                <w:noProof/>
                <w:webHidden/>
              </w:rPr>
              <w:tab/>
            </w:r>
            <w:r>
              <w:rPr>
                <w:noProof/>
                <w:webHidden/>
              </w:rPr>
              <w:fldChar w:fldCharType="begin"/>
            </w:r>
            <w:r>
              <w:rPr>
                <w:noProof/>
                <w:webHidden/>
              </w:rPr>
              <w:instrText xml:space="preserve"> PAGEREF _Toc214004897 \h </w:instrText>
            </w:r>
            <w:r>
              <w:rPr>
                <w:noProof/>
                <w:webHidden/>
              </w:rPr>
            </w:r>
            <w:r>
              <w:rPr>
                <w:noProof/>
                <w:webHidden/>
              </w:rPr>
              <w:fldChar w:fldCharType="separate"/>
            </w:r>
            <w:r>
              <w:rPr>
                <w:noProof/>
                <w:webHidden/>
              </w:rPr>
              <w:t>11</w:t>
            </w:r>
            <w:r>
              <w:rPr>
                <w:noProof/>
                <w:webHidden/>
              </w:rPr>
              <w:fldChar w:fldCharType="end"/>
            </w:r>
          </w:hyperlink>
        </w:p>
        <w:p w14:paraId="596F7740" w14:textId="71F7C7F7"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98" w:history="1">
            <w:r w:rsidRPr="008E5194">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Đăng nhập</w:t>
            </w:r>
            <w:r>
              <w:rPr>
                <w:noProof/>
                <w:webHidden/>
              </w:rPr>
              <w:tab/>
            </w:r>
            <w:r>
              <w:rPr>
                <w:noProof/>
                <w:webHidden/>
              </w:rPr>
              <w:fldChar w:fldCharType="begin"/>
            </w:r>
            <w:r>
              <w:rPr>
                <w:noProof/>
                <w:webHidden/>
              </w:rPr>
              <w:instrText xml:space="preserve"> PAGEREF _Toc214004898 \h </w:instrText>
            </w:r>
            <w:r>
              <w:rPr>
                <w:noProof/>
                <w:webHidden/>
              </w:rPr>
            </w:r>
            <w:r>
              <w:rPr>
                <w:noProof/>
                <w:webHidden/>
              </w:rPr>
              <w:fldChar w:fldCharType="separate"/>
            </w:r>
            <w:r>
              <w:rPr>
                <w:noProof/>
                <w:webHidden/>
              </w:rPr>
              <w:t>11</w:t>
            </w:r>
            <w:r>
              <w:rPr>
                <w:noProof/>
                <w:webHidden/>
              </w:rPr>
              <w:fldChar w:fldCharType="end"/>
            </w:r>
          </w:hyperlink>
        </w:p>
        <w:p w14:paraId="243EB2E9" w14:textId="47A94229"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899" w:history="1">
            <w:r w:rsidRPr="008E5194">
              <w:rPr>
                <w:rStyle w:val="Hyperlink"/>
                <w:noProof/>
              </w:rPr>
              <w:t>3.2.2.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Quản lý yêu cầu</w:t>
            </w:r>
            <w:r>
              <w:rPr>
                <w:noProof/>
                <w:webHidden/>
              </w:rPr>
              <w:tab/>
            </w:r>
            <w:r>
              <w:rPr>
                <w:noProof/>
                <w:webHidden/>
              </w:rPr>
              <w:fldChar w:fldCharType="begin"/>
            </w:r>
            <w:r>
              <w:rPr>
                <w:noProof/>
                <w:webHidden/>
              </w:rPr>
              <w:instrText xml:space="preserve"> PAGEREF _Toc214004899 \h </w:instrText>
            </w:r>
            <w:r>
              <w:rPr>
                <w:noProof/>
                <w:webHidden/>
              </w:rPr>
            </w:r>
            <w:r>
              <w:rPr>
                <w:noProof/>
                <w:webHidden/>
              </w:rPr>
              <w:fldChar w:fldCharType="separate"/>
            </w:r>
            <w:r>
              <w:rPr>
                <w:noProof/>
                <w:webHidden/>
              </w:rPr>
              <w:t>11</w:t>
            </w:r>
            <w:r>
              <w:rPr>
                <w:noProof/>
                <w:webHidden/>
              </w:rPr>
              <w:fldChar w:fldCharType="end"/>
            </w:r>
          </w:hyperlink>
        </w:p>
        <w:p w14:paraId="14625443" w14:textId="396DC0F6"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00" w:history="1">
            <w:r w:rsidRPr="008E5194">
              <w:rPr>
                <w:rStyle w:val="Hyperlink"/>
                <w:noProof/>
              </w:rPr>
              <w:t>3.2.3.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Hợp đồng ngày</w:t>
            </w:r>
            <w:r>
              <w:rPr>
                <w:noProof/>
                <w:webHidden/>
              </w:rPr>
              <w:tab/>
            </w:r>
            <w:r>
              <w:rPr>
                <w:noProof/>
                <w:webHidden/>
              </w:rPr>
              <w:fldChar w:fldCharType="begin"/>
            </w:r>
            <w:r>
              <w:rPr>
                <w:noProof/>
                <w:webHidden/>
              </w:rPr>
              <w:instrText xml:space="preserve"> PAGEREF _Toc214004900 \h </w:instrText>
            </w:r>
            <w:r>
              <w:rPr>
                <w:noProof/>
                <w:webHidden/>
              </w:rPr>
            </w:r>
            <w:r>
              <w:rPr>
                <w:noProof/>
                <w:webHidden/>
              </w:rPr>
              <w:fldChar w:fldCharType="separate"/>
            </w:r>
            <w:r>
              <w:rPr>
                <w:noProof/>
                <w:webHidden/>
              </w:rPr>
              <w:t>11</w:t>
            </w:r>
            <w:r>
              <w:rPr>
                <w:noProof/>
                <w:webHidden/>
              </w:rPr>
              <w:fldChar w:fldCharType="end"/>
            </w:r>
          </w:hyperlink>
        </w:p>
        <w:p w14:paraId="1B4749FC" w14:textId="3BE9560A"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01" w:history="1">
            <w:r w:rsidRPr="008E5194">
              <w:rPr>
                <w:rStyle w:val="Hyperlink"/>
                <w:noProof/>
              </w:rPr>
              <w:t>3.2.4.</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Hợp đồng tháng</w:t>
            </w:r>
            <w:r>
              <w:rPr>
                <w:noProof/>
                <w:webHidden/>
              </w:rPr>
              <w:tab/>
            </w:r>
            <w:r>
              <w:rPr>
                <w:noProof/>
                <w:webHidden/>
              </w:rPr>
              <w:fldChar w:fldCharType="begin"/>
            </w:r>
            <w:r>
              <w:rPr>
                <w:noProof/>
                <w:webHidden/>
              </w:rPr>
              <w:instrText xml:space="preserve"> PAGEREF _Toc214004901 \h </w:instrText>
            </w:r>
            <w:r>
              <w:rPr>
                <w:noProof/>
                <w:webHidden/>
              </w:rPr>
            </w:r>
            <w:r>
              <w:rPr>
                <w:noProof/>
                <w:webHidden/>
              </w:rPr>
              <w:fldChar w:fldCharType="separate"/>
            </w:r>
            <w:r>
              <w:rPr>
                <w:noProof/>
                <w:webHidden/>
              </w:rPr>
              <w:t>12</w:t>
            </w:r>
            <w:r>
              <w:rPr>
                <w:noProof/>
                <w:webHidden/>
              </w:rPr>
              <w:fldChar w:fldCharType="end"/>
            </w:r>
          </w:hyperlink>
        </w:p>
        <w:p w14:paraId="18EE1281" w14:textId="05FF1402"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02" w:history="1">
            <w:r w:rsidRPr="008E5194">
              <w:rPr>
                <w:rStyle w:val="Hyperlink"/>
                <w:noProof/>
              </w:rPr>
              <w:t>3.2.5.</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Quản lý</w:t>
            </w:r>
            <w:r>
              <w:rPr>
                <w:noProof/>
                <w:webHidden/>
              </w:rPr>
              <w:tab/>
            </w:r>
            <w:r>
              <w:rPr>
                <w:noProof/>
                <w:webHidden/>
              </w:rPr>
              <w:fldChar w:fldCharType="begin"/>
            </w:r>
            <w:r>
              <w:rPr>
                <w:noProof/>
                <w:webHidden/>
              </w:rPr>
              <w:instrText xml:space="preserve"> PAGEREF _Toc214004902 \h </w:instrText>
            </w:r>
            <w:r>
              <w:rPr>
                <w:noProof/>
                <w:webHidden/>
              </w:rPr>
            </w:r>
            <w:r>
              <w:rPr>
                <w:noProof/>
                <w:webHidden/>
              </w:rPr>
              <w:fldChar w:fldCharType="separate"/>
            </w:r>
            <w:r>
              <w:rPr>
                <w:noProof/>
                <w:webHidden/>
              </w:rPr>
              <w:t>12</w:t>
            </w:r>
            <w:r>
              <w:rPr>
                <w:noProof/>
                <w:webHidden/>
              </w:rPr>
              <w:fldChar w:fldCharType="end"/>
            </w:r>
          </w:hyperlink>
        </w:p>
        <w:p w14:paraId="00489D0F" w14:textId="500939DC"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03" w:history="1">
            <w:r w:rsidRPr="008E5194">
              <w:rPr>
                <w:rStyle w:val="Hyperlink"/>
                <w:noProof/>
              </w:rPr>
              <w:t>3.2.5.1.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Khách hàng</w:t>
            </w:r>
            <w:r>
              <w:rPr>
                <w:noProof/>
                <w:webHidden/>
              </w:rPr>
              <w:tab/>
            </w:r>
            <w:r>
              <w:rPr>
                <w:noProof/>
                <w:webHidden/>
              </w:rPr>
              <w:fldChar w:fldCharType="begin"/>
            </w:r>
            <w:r>
              <w:rPr>
                <w:noProof/>
                <w:webHidden/>
              </w:rPr>
              <w:instrText xml:space="preserve"> PAGEREF _Toc214004903 \h </w:instrText>
            </w:r>
            <w:r>
              <w:rPr>
                <w:noProof/>
                <w:webHidden/>
              </w:rPr>
            </w:r>
            <w:r>
              <w:rPr>
                <w:noProof/>
                <w:webHidden/>
              </w:rPr>
              <w:fldChar w:fldCharType="separate"/>
            </w:r>
            <w:r>
              <w:rPr>
                <w:noProof/>
                <w:webHidden/>
              </w:rPr>
              <w:t>12</w:t>
            </w:r>
            <w:r>
              <w:rPr>
                <w:noProof/>
                <w:webHidden/>
              </w:rPr>
              <w:fldChar w:fldCharType="end"/>
            </w:r>
          </w:hyperlink>
        </w:p>
        <w:p w14:paraId="7CBDF2C8" w14:textId="772311A5"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04" w:history="1">
            <w:r w:rsidRPr="008E5194">
              <w:rPr>
                <w:rStyle w:val="Hyperlink"/>
                <w:noProof/>
              </w:rPr>
              <w:t>3.2.5.2.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Đối tác</w:t>
            </w:r>
            <w:r>
              <w:rPr>
                <w:noProof/>
                <w:webHidden/>
              </w:rPr>
              <w:tab/>
            </w:r>
            <w:r>
              <w:rPr>
                <w:noProof/>
                <w:webHidden/>
              </w:rPr>
              <w:fldChar w:fldCharType="begin"/>
            </w:r>
            <w:r>
              <w:rPr>
                <w:noProof/>
                <w:webHidden/>
              </w:rPr>
              <w:instrText xml:space="preserve"> PAGEREF _Toc214004904 \h </w:instrText>
            </w:r>
            <w:r>
              <w:rPr>
                <w:noProof/>
                <w:webHidden/>
              </w:rPr>
            </w:r>
            <w:r>
              <w:rPr>
                <w:noProof/>
                <w:webHidden/>
              </w:rPr>
              <w:fldChar w:fldCharType="separate"/>
            </w:r>
            <w:r>
              <w:rPr>
                <w:noProof/>
                <w:webHidden/>
              </w:rPr>
              <w:t>12</w:t>
            </w:r>
            <w:r>
              <w:rPr>
                <w:noProof/>
                <w:webHidden/>
              </w:rPr>
              <w:fldChar w:fldCharType="end"/>
            </w:r>
          </w:hyperlink>
        </w:p>
        <w:p w14:paraId="1E17D48D" w14:textId="2E1C4C54"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05" w:history="1">
            <w:r w:rsidRPr="008E5194">
              <w:rPr>
                <w:rStyle w:val="Hyperlink"/>
                <w:noProof/>
              </w:rPr>
              <w:t>3.2.5.3.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2.5.3 Nhân viên</w:t>
            </w:r>
            <w:r>
              <w:rPr>
                <w:noProof/>
                <w:webHidden/>
              </w:rPr>
              <w:tab/>
            </w:r>
            <w:r>
              <w:rPr>
                <w:noProof/>
                <w:webHidden/>
              </w:rPr>
              <w:fldChar w:fldCharType="begin"/>
            </w:r>
            <w:r>
              <w:rPr>
                <w:noProof/>
                <w:webHidden/>
              </w:rPr>
              <w:instrText xml:space="preserve"> PAGEREF _Toc214004905 \h </w:instrText>
            </w:r>
            <w:r>
              <w:rPr>
                <w:noProof/>
                <w:webHidden/>
              </w:rPr>
            </w:r>
            <w:r>
              <w:rPr>
                <w:noProof/>
                <w:webHidden/>
              </w:rPr>
              <w:fldChar w:fldCharType="separate"/>
            </w:r>
            <w:r>
              <w:rPr>
                <w:noProof/>
                <w:webHidden/>
              </w:rPr>
              <w:t>12</w:t>
            </w:r>
            <w:r>
              <w:rPr>
                <w:noProof/>
                <w:webHidden/>
              </w:rPr>
              <w:fldChar w:fldCharType="end"/>
            </w:r>
          </w:hyperlink>
        </w:p>
        <w:p w14:paraId="1341EAAF" w14:textId="040A0ABB"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06" w:history="1">
            <w:r w:rsidRPr="008E5194">
              <w:rPr>
                <w:rStyle w:val="Hyperlink"/>
                <w:noProof/>
              </w:rPr>
              <w:t>3.2.5.4.</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Quản lý x</w:t>
            </w:r>
            <w:r w:rsidRPr="008E5194">
              <w:rPr>
                <w:rStyle w:val="Hyperlink"/>
                <w:noProof/>
              </w:rPr>
              <w:t>e</w:t>
            </w:r>
            <w:r>
              <w:rPr>
                <w:noProof/>
                <w:webHidden/>
              </w:rPr>
              <w:tab/>
            </w:r>
            <w:r>
              <w:rPr>
                <w:noProof/>
                <w:webHidden/>
              </w:rPr>
              <w:fldChar w:fldCharType="begin"/>
            </w:r>
            <w:r>
              <w:rPr>
                <w:noProof/>
                <w:webHidden/>
              </w:rPr>
              <w:instrText xml:space="preserve"> PAGEREF _Toc214004906 \h </w:instrText>
            </w:r>
            <w:r>
              <w:rPr>
                <w:noProof/>
                <w:webHidden/>
              </w:rPr>
            </w:r>
            <w:r>
              <w:rPr>
                <w:noProof/>
                <w:webHidden/>
              </w:rPr>
              <w:fldChar w:fldCharType="separate"/>
            </w:r>
            <w:r>
              <w:rPr>
                <w:noProof/>
                <w:webHidden/>
              </w:rPr>
              <w:t>13</w:t>
            </w:r>
            <w:r>
              <w:rPr>
                <w:noProof/>
                <w:webHidden/>
              </w:rPr>
              <w:fldChar w:fldCharType="end"/>
            </w:r>
          </w:hyperlink>
        </w:p>
        <w:p w14:paraId="62D4FDA9" w14:textId="0D3798A0"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07" w:history="1">
            <w:r w:rsidRPr="008E5194">
              <w:rPr>
                <w:rStyle w:val="Hyperlink"/>
                <w:noProof/>
              </w:rPr>
              <w:t>3.2.5.5.</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Phân quyền</w:t>
            </w:r>
            <w:r>
              <w:rPr>
                <w:noProof/>
                <w:webHidden/>
              </w:rPr>
              <w:tab/>
            </w:r>
            <w:r>
              <w:rPr>
                <w:noProof/>
                <w:webHidden/>
              </w:rPr>
              <w:fldChar w:fldCharType="begin"/>
            </w:r>
            <w:r>
              <w:rPr>
                <w:noProof/>
                <w:webHidden/>
              </w:rPr>
              <w:instrText xml:space="preserve"> PAGEREF _Toc214004907 \h </w:instrText>
            </w:r>
            <w:r>
              <w:rPr>
                <w:noProof/>
                <w:webHidden/>
              </w:rPr>
            </w:r>
            <w:r>
              <w:rPr>
                <w:noProof/>
                <w:webHidden/>
              </w:rPr>
              <w:fldChar w:fldCharType="separate"/>
            </w:r>
            <w:r>
              <w:rPr>
                <w:noProof/>
                <w:webHidden/>
              </w:rPr>
              <w:t>13</w:t>
            </w:r>
            <w:r>
              <w:rPr>
                <w:noProof/>
                <w:webHidden/>
              </w:rPr>
              <w:fldChar w:fldCharType="end"/>
            </w:r>
          </w:hyperlink>
        </w:p>
        <w:p w14:paraId="20141E2E" w14:textId="3D7EB10E"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08" w:history="1">
            <w:r w:rsidRPr="008E5194">
              <w:rPr>
                <w:rStyle w:val="Hyperlink"/>
                <w:noProof/>
              </w:rPr>
              <w:t>3.2.6.</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Công nợ</w:t>
            </w:r>
            <w:r>
              <w:rPr>
                <w:noProof/>
                <w:webHidden/>
              </w:rPr>
              <w:tab/>
            </w:r>
            <w:r>
              <w:rPr>
                <w:noProof/>
                <w:webHidden/>
              </w:rPr>
              <w:fldChar w:fldCharType="begin"/>
            </w:r>
            <w:r>
              <w:rPr>
                <w:noProof/>
                <w:webHidden/>
              </w:rPr>
              <w:instrText xml:space="preserve"> PAGEREF _Toc214004908 \h </w:instrText>
            </w:r>
            <w:r>
              <w:rPr>
                <w:noProof/>
                <w:webHidden/>
              </w:rPr>
            </w:r>
            <w:r>
              <w:rPr>
                <w:noProof/>
                <w:webHidden/>
              </w:rPr>
              <w:fldChar w:fldCharType="separate"/>
            </w:r>
            <w:r>
              <w:rPr>
                <w:noProof/>
                <w:webHidden/>
              </w:rPr>
              <w:t>13</w:t>
            </w:r>
            <w:r>
              <w:rPr>
                <w:noProof/>
                <w:webHidden/>
              </w:rPr>
              <w:fldChar w:fldCharType="end"/>
            </w:r>
          </w:hyperlink>
        </w:p>
        <w:p w14:paraId="3ED67FC3" w14:textId="09CF8055"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09" w:history="1">
            <w:r w:rsidRPr="008E5194">
              <w:rPr>
                <w:rStyle w:val="Hyperlink"/>
                <w:noProof/>
              </w:rPr>
              <w:t>3.2.6.1.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Đối chiếu</w:t>
            </w:r>
            <w:r>
              <w:rPr>
                <w:noProof/>
                <w:webHidden/>
              </w:rPr>
              <w:tab/>
            </w:r>
            <w:r>
              <w:rPr>
                <w:noProof/>
                <w:webHidden/>
              </w:rPr>
              <w:fldChar w:fldCharType="begin"/>
            </w:r>
            <w:r>
              <w:rPr>
                <w:noProof/>
                <w:webHidden/>
              </w:rPr>
              <w:instrText xml:space="preserve"> PAGEREF _Toc214004909 \h </w:instrText>
            </w:r>
            <w:r>
              <w:rPr>
                <w:noProof/>
                <w:webHidden/>
              </w:rPr>
            </w:r>
            <w:r>
              <w:rPr>
                <w:noProof/>
                <w:webHidden/>
              </w:rPr>
              <w:fldChar w:fldCharType="separate"/>
            </w:r>
            <w:r>
              <w:rPr>
                <w:noProof/>
                <w:webHidden/>
              </w:rPr>
              <w:t>13</w:t>
            </w:r>
            <w:r>
              <w:rPr>
                <w:noProof/>
                <w:webHidden/>
              </w:rPr>
              <w:fldChar w:fldCharType="end"/>
            </w:r>
          </w:hyperlink>
        </w:p>
        <w:p w14:paraId="45F02665" w14:textId="1D94D98E"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10" w:history="1">
            <w:r w:rsidRPr="008E5194">
              <w:rPr>
                <w:rStyle w:val="Hyperlink"/>
                <w:noProof/>
              </w:rPr>
              <w:t>3.2.6.2.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Tổng</w:t>
            </w:r>
            <w:r>
              <w:rPr>
                <w:noProof/>
                <w:webHidden/>
              </w:rPr>
              <w:tab/>
            </w:r>
            <w:r>
              <w:rPr>
                <w:noProof/>
                <w:webHidden/>
              </w:rPr>
              <w:fldChar w:fldCharType="begin"/>
            </w:r>
            <w:r>
              <w:rPr>
                <w:noProof/>
                <w:webHidden/>
              </w:rPr>
              <w:instrText xml:space="preserve"> PAGEREF _Toc214004910 \h </w:instrText>
            </w:r>
            <w:r>
              <w:rPr>
                <w:noProof/>
                <w:webHidden/>
              </w:rPr>
            </w:r>
            <w:r>
              <w:rPr>
                <w:noProof/>
                <w:webHidden/>
              </w:rPr>
              <w:fldChar w:fldCharType="separate"/>
            </w:r>
            <w:r>
              <w:rPr>
                <w:noProof/>
                <w:webHidden/>
              </w:rPr>
              <w:t>13</w:t>
            </w:r>
            <w:r>
              <w:rPr>
                <w:noProof/>
                <w:webHidden/>
              </w:rPr>
              <w:fldChar w:fldCharType="end"/>
            </w:r>
          </w:hyperlink>
        </w:p>
        <w:p w14:paraId="28FDC044" w14:textId="0860749B"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11" w:history="1">
            <w:r w:rsidRPr="008E5194">
              <w:rPr>
                <w:rStyle w:val="Hyperlink"/>
                <w:noProof/>
              </w:rPr>
              <w:t>3.2.7.</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Lịch xe</w:t>
            </w:r>
            <w:r>
              <w:rPr>
                <w:noProof/>
                <w:webHidden/>
              </w:rPr>
              <w:tab/>
            </w:r>
            <w:r>
              <w:rPr>
                <w:noProof/>
                <w:webHidden/>
              </w:rPr>
              <w:fldChar w:fldCharType="begin"/>
            </w:r>
            <w:r>
              <w:rPr>
                <w:noProof/>
                <w:webHidden/>
              </w:rPr>
              <w:instrText xml:space="preserve"> PAGEREF _Toc214004911 \h </w:instrText>
            </w:r>
            <w:r>
              <w:rPr>
                <w:noProof/>
                <w:webHidden/>
              </w:rPr>
            </w:r>
            <w:r>
              <w:rPr>
                <w:noProof/>
                <w:webHidden/>
              </w:rPr>
              <w:fldChar w:fldCharType="separate"/>
            </w:r>
            <w:r>
              <w:rPr>
                <w:noProof/>
                <w:webHidden/>
              </w:rPr>
              <w:t>13</w:t>
            </w:r>
            <w:r>
              <w:rPr>
                <w:noProof/>
                <w:webHidden/>
              </w:rPr>
              <w:fldChar w:fldCharType="end"/>
            </w:r>
          </w:hyperlink>
        </w:p>
        <w:p w14:paraId="29C5C6CC" w14:textId="23858985"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12" w:history="1">
            <w:r w:rsidRPr="008E5194">
              <w:rPr>
                <w:rStyle w:val="Hyperlink"/>
                <w:noProof/>
              </w:rPr>
              <w:t>3.2.7.1.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Chi tiết lịch xe</w:t>
            </w:r>
            <w:r>
              <w:rPr>
                <w:noProof/>
                <w:webHidden/>
              </w:rPr>
              <w:tab/>
            </w:r>
            <w:r>
              <w:rPr>
                <w:noProof/>
                <w:webHidden/>
              </w:rPr>
              <w:fldChar w:fldCharType="begin"/>
            </w:r>
            <w:r>
              <w:rPr>
                <w:noProof/>
                <w:webHidden/>
              </w:rPr>
              <w:instrText xml:space="preserve"> PAGEREF _Toc214004912 \h </w:instrText>
            </w:r>
            <w:r>
              <w:rPr>
                <w:noProof/>
                <w:webHidden/>
              </w:rPr>
            </w:r>
            <w:r>
              <w:rPr>
                <w:noProof/>
                <w:webHidden/>
              </w:rPr>
              <w:fldChar w:fldCharType="separate"/>
            </w:r>
            <w:r>
              <w:rPr>
                <w:noProof/>
                <w:webHidden/>
              </w:rPr>
              <w:t>13</w:t>
            </w:r>
            <w:r>
              <w:rPr>
                <w:noProof/>
                <w:webHidden/>
              </w:rPr>
              <w:fldChar w:fldCharType="end"/>
            </w:r>
          </w:hyperlink>
        </w:p>
        <w:p w14:paraId="23684EA3" w14:textId="00423BE7"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13" w:history="1">
            <w:r w:rsidRPr="008E5194">
              <w:rPr>
                <w:rStyle w:val="Hyperlink"/>
                <w:noProof/>
              </w:rPr>
              <w:t>3.2.7.2.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Lịch xe theo ngày</w:t>
            </w:r>
            <w:r>
              <w:rPr>
                <w:noProof/>
                <w:webHidden/>
              </w:rPr>
              <w:tab/>
            </w:r>
            <w:r>
              <w:rPr>
                <w:noProof/>
                <w:webHidden/>
              </w:rPr>
              <w:fldChar w:fldCharType="begin"/>
            </w:r>
            <w:r>
              <w:rPr>
                <w:noProof/>
                <w:webHidden/>
              </w:rPr>
              <w:instrText xml:space="preserve"> PAGEREF _Toc214004913 \h </w:instrText>
            </w:r>
            <w:r>
              <w:rPr>
                <w:noProof/>
                <w:webHidden/>
              </w:rPr>
            </w:r>
            <w:r>
              <w:rPr>
                <w:noProof/>
                <w:webHidden/>
              </w:rPr>
              <w:fldChar w:fldCharType="separate"/>
            </w:r>
            <w:r>
              <w:rPr>
                <w:noProof/>
                <w:webHidden/>
              </w:rPr>
              <w:t>13</w:t>
            </w:r>
            <w:r>
              <w:rPr>
                <w:noProof/>
                <w:webHidden/>
              </w:rPr>
              <w:fldChar w:fldCharType="end"/>
            </w:r>
          </w:hyperlink>
        </w:p>
        <w:p w14:paraId="739D8479" w14:textId="20716DE7" w:rsidR="00276309" w:rsidRDefault="00276309">
          <w:pPr>
            <w:pStyle w:val="TOC2"/>
            <w:tabs>
              <w:tab w:val="left" w:pos="168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14" w:history="1">
            <w:r w:rsidRPr="008E5194">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3. Chức năng chính của website</w:t>
            </w:r>
            <w:r>
              <w:rPr>
                <w:noProof/>
                <w:webHidden/>
              </w:rPr>
              <w:tab/>
            </w:r>
            <w:r>
              <w:rPr>
                <w:noProof/>
                <w:webHidden/>
              </w:rPr>
              <w:fldChar w:fldCharType="begin"/>
            </w:r>
            <w:r>
              <w:rPr>
                <w:noProof/>
                <w:webHidden/>
              </w:rPr>
              <w:instrText xml:space="preserve"> PAGEREF _Toc214004914 \h </w:instrText>
            </w:r>
            <w:r>
              <w:rPr>
                <w:noProof/>
                <w:webHidden/>
              </w:rPr>
            </w:r>
            <w:r>
              <w:rPr>
                <w:noProof/>
                <w:webHidden/>
              </w:rPr>
              <w:fldChar w:fldCharType="separate"/>
            </w:r>
            <w:r>
              <w:rPr>
                <w:noProof/>
                <w:webHidden/>
              </w:rPr>
              <w:t>14</w:t>
            </w:r>
            <w:r>
              <w:rPr>
                <w:noProof/>
                <w:webHidden/>
              </w:rPr>
              <w:fldChar w:fldCharType="end"/>
            </w:r>
          </w:hyperlink>
        </w:p>
        <w:p w14:paraId="7CF01E2C" w14:textId="0ACE1AE9"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15" w:history="1">
            <w:r w:rsidRPr="008E5194">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Đăng nhập</w:t>
            </w:r>
            <w:r>
              <w:rPr>
                <w:noProof/>
                <w:webHidden/>
              </w:rPr>
              <w:tab/>
            </w:r>
            <w:r>
              <w:rPr>
                <w:noProof/>
                <w:webHidden/>
              </w:rPr>
              <w:fldChar w:fldCharType="begin"/>
            </w:r>
            <w:r>
              <w:rPr>
                <w:noProof/>
                <w:webHidden/>
              </w:rPr>
              <w:instrText xml:space="preserve"> PAGEREF _Toc214004915 \h </w:instrText>
            </w:r>
            <w:r>
              <w:rPr>
                <w:noProof/>
                <w:webHidden/>
              </w:rPr>
            </w:r>
            <w:r>
              <w:rPr>
                <w:noProof/>
                <w:webHidden/>
              </w:rPr>
              <w:fldChar w:fldCharType="separate"/>
            </w:r>
            <w:r>
              <w:rPr>
                <w:noProof/>
                <w:webHidden/>
              </w:rPr>
              <w:t>14</w:t>
            </w:r>
            <w:r>
              <w:rPr>
                <w:noProof/>
                <w:webHidden/>
              </w:rPr>
              <w:fldChar w:fldCharType="end"/>
            </w:r>
          </w:hyperlink>
        </w:p>
        <w:p w14:paraId="22C286E1" w14:textId="179429E9"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16" w:history="1">
            <w:r w:rsidRPr="008E5194">
              <w:rPr>
                <w:rStyle w:val="Hyperlink"/>
                <w:noProof/>
              </w:rPr>
              <w:t>3.3.2.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3.2 Chức năng quản lý yêu cầu</w:t>
            </w:r>
            <w:r>
              <w:rPr>
                <w:noProof/>
                <w:webHidden/>
              </w:rPr>
              <w:tab/>
            </w:r>
            <w:r>
              <w:rPr>
                <w:noProof/>
                <w:webHidden/>
              </w:rPr>
              <w:fldChar w:fldCharType="begin"/>
            </w:r>
            <w:r>
              <w:rPr>
                <w:noProof/>
                <w:webHidden/>
              </w:rPr>
              <w:instrText xml:space="preserve"> PAGEREF _Toc214004916 \h </w:instrText>
            </w:r>
            <w:r>
              <w:rPr>
                <w:noProof/>
                <w:webHidden/>
              </w:rPr>
            </w:r>
            <w:r>
              <w:rPr>
                <w:noProof/>
                <w:webHidden/>
              </w:rPr>
              <w:fldChar w:fldCharType="separate"/>
            </w:r>
            <w:r>
              <w:rPr>
                <w:noProof/>
                <w:webHidden/>
              </w:rPr>
              <w:t>14</w:t>
            </w:r>
            <w:r>
              <w:rPr>
                <w:noProof/>
                <w:webHidden/>
              </w:rPr>
              <w:fldChar w:fldCharType="end"/>
            </w:r>
          </w:hyperlink>
        </w:p>
        <w:p w14:paraId="1BBD3A2F" w14:textId="0C0E8F8C"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17" w:history="1">
            <w:r w:rsidRPr="008E5194">
              <w:rPr>
                <w:rStyle w:val="Hyperlink"/>
                <w:noProof/>
              </w:rPr>
              <w:t>3.3.3.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3.3 Chức năng quản lý hợp đồng ngày/ tháng</w:t>
            </w:r>
            <w:r>
              <w:rPr>
                <w:noProof/>
                <w:webHidden/>
              </w:rPr>
              <w:tab/>
            </w:r>
            <w:r>
              <w:rPr>
                <w:noProof/>
                <w:webHidden/>
              </w:rPr>
              <w:fldChar w:fldCharType="begin"/>
            </w:r>
            <w:r>
              <w:rPr>
                <w:noProof/>
                <w:webHidden/>
              </w:rPr>
              <w:instrText xml:space="preserve"> PAGEREF _Toc214004917 \h </w:instrText>
            </w:r>
            <w:r>
              <w:rPr>
                <w:noProof/>
                <w:webHidden/>
              </w:rPr>
            </w:r>
            <w:r>
              <w:rPr>
                <w:noProof/>
                <w:webHidden/>
              </w:rPr>
              <w:fldChar w:fldCharType="separate"/>
            </w:r>
            <w:r>
              <w:rPr>
                <w:noProof/>
                <w:webHidden/>
              </w:rPr>
              <w:t>14</w:t>
            </w:r>
            <w:r>
              <w:rPr>
                <w:noProof/>
                <w:webHidden/>
              </w:rPr>
              <w:fldChar w:fldCharType="end"/>
            </w:r>
          </w:hyperlink>
        </w:p>
        <w:p w14:paraId="456DEBC0" w14:textId="5CB2A2DB"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18" w:history="1">
            <w:r w:rsidRPr="008E5194">
              <w:rPr>
                <w:rStyle w:val="Hyperlink"/>
                <w:noProof/>
              </w:rPr>
              <w:t>3.3.4.</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Chức năng Quản lý</w:t>
            </w:r>
            <w:r>
              <w:rPr>
                <w:noProof/>
                <w:webHidden/>
              </w:rPr>
              <w:tab/>
            </w:r>
            <w:r>
              <w:rPr>
                <w:noProof/>
                <w:webHidden/>
              </w:rPr>
              <w:fldChar w:fldCharType="begin"/>
            </w:r>
            <w:r>
              <w:rPr>
                <w:noProof/>
                <w:webHidden/>
              </w:rPr>
              <w:instrText xml:space="preserve"> PAGEREF _Toc214004918 \h </w:instrText>
            </w:r>
            <w:r>
              <w:rPr>
                <w:noProof/>
                <w:webHidden/>
              </w:rPr>
            </w:r>
            <w:r>
              <w:rPr>
                <w:noProof/>
                <w:webHidden/>
              </w:rPr>
              <w:fldChar w:fldCharType="separate"/>
            </w:r>
            <w:r>
              <w:rPr>
                <w:noProof/>
                <w:webHidden/>
              </w:rPr>
              <w:t>14</w:t>
            </w:r>
            <w:r>
              <w:rPr>
                <w:noProof/>
                <w:webHidden/>
              </w:rPr>
              <w:fldChar w:fldCharType="end"/>
            </w:r>
          </w:hyperlink>
        </w:p>
        <w:p w14:paraId="24F9F3F4" w14:textId="4A4987B8"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19" w:history="1">
            <w:r w:rsidRPr="008E5194">
              <w:rPr>
                <w:rStyle w:val="Hyperlink"/>
                <w:noProof/>
              </w:rPr>
              <w:t>3.3.5.</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3.5 Chức năng lịch xe</w:t>
            </w:r>
            <w:r>
              <w:rPr>
                <w:noProof/>
                <w:webHidden/>
              </w:rPr>
              <w:tab/>
            </w:r>
            <w:r>
              <w:rPr>
                <w:noProof/>
                <w:webHidden/>
              </w:rPr>
              <w:fldChar w:fldCharType="begin"/>
            </w:r>
            <w:r>
              <w:rPr>
                <w:noProof/>
                <w:webHidden/>
              </w:rPr>
              <w:instrText xml:space="preserve"> PAGEREF _Toc214004919 \h </w:instrText>
            </w:r>
            <w:r>
              <w:rPr>
                <w:noProof/>
                <w:webHidden/>
              </w:rPr>
            </w:r>
            <w:r>
              <w:rPr>
                <w:noProof/>
                <w:webHidden/>
              </w:rPr>
              <w:fldChar w:fldCharType="separate"/>
            </w:r>
            <w:r>
              <w:rPr>
                <w:noProof/>
                <w:webHidden/>
              </w:rPr>
              <w:t>15</w:t>
            </w:r>
            <w:r>
              <w:rPr>
                <w:noProof/>
                <w:webHidden/>
              </w:rPr>
              <w:fldChar w:fldCharType="end"/>
            </w:r>
          </w:hyperlink>
        </w:p>
        <w:p w14:paraId="24108AE5" w14:textId="4C4D3CE1"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20" w:history="1">
            <w:r w:rsidRPr="008E5194">
              <w:rPr>
                <w:rStyle w:val="Hyperlink"/>
                <w:noProof/>
              </w:rPr>
              <w:t>3.3.6.</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3.6 chức năng công nợ</w:t>
            </w:r>
            <w:r>
              <w:rPr>
                <w:noProof/>
                <w:webHidden/>
              </w:rPr>
              <w:tab/>
            </w:r>
            <w:r>
              <w:rPr>
                <w:noProof/>
                <w:webHidden/>
              </w:rPr>
              <w:fldChar w:fldCharType="begin"/>
            </w:r>
            <w:r>
              <w:rPr>
                <w:noProof/>
                <w:webHidden/>
              </w:rPr>
              <w:instrText xml:space="preserve"> PAGEREF _Toc214004920 \h </w:instrText>
            </w:r>
            <w:r>
              <w:rPr>
                <w:noProof/>
                <w:webHidden/>
              </w:rPr>
            </w:r>
            <w:r>
              <w:rPr>
                <w:noProof/>
                <w:webHidden/>
              </w:rPr>
              <w:fldChar w:fldCharType="separate"/>
            </w:r>
            <w:r>
              <w:rPr>
                <w:noProof/>
                <w:webHidden/>
              </w:rPr>
              <w:t>15</w:t>
            </w:r>
            <w:r>
              <w:rPr>
                <w:noProof/>
                <w:webHidden/>
              </w:rPr>
              <w:fldChar w:fldCharType="end"/>
            </w:r>
          </w:hyperlink>
        </w:p>
        <w:p w14:paraId="29AD2FF6" w14:textId="154A8D8A" w:rsidR="00276309" w:rsidRDefault="00276309">
          <w:pPr>
            <w:pStyle w:val="TOC2"/>
            <w:tabs>
              <w:tab w:val="left" w:pos="168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21" w:history="1">
            <w:r w:rsidRPr="008E5194">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Chức năng chính của website</w:t>
            </w:r>
            <w:r>
              <w:rPr>
                <w:noProof/>
                <w:webHidden/>
              </w:rPr>
              <w:tab/>
            </w:r>
            <w:r>
              <w:rPr>
                <w:noProof/>
                <w:webHidden/>
              </w:rPr>
              <w:fldChar w:fldCharType="begin"/>
            </w:r>
            <w:r>
              <w:rPr>
                <w:noProof/>
                <w:webHidden/>
              </w:rPr>
              <w:instrText xml:space="preserve"> PAGEREF _Toc214004921 \h </w:instrText>
            </w:r>
            <w:r>
              <w:rPr>
                <w:noProof/>
                <w:webHidden/>
              </w:rPr>
            </w:r>
            <w:r>
              <w:rPr>
                <w:noProof/>
                <w:webHidden/>
              </w:rPr>
              <w:fldChar w:fldCharType="separate"/>
            </w:r>
            <w:r>
              <w:rPr>
                <w:noProof/>
                <w:webHidden/>
              </w:rPr>
              <w:t>15</w:t>
            </w:r>
            <w:r>
              <w:rPr>
                <w:noProof/>
                <w:webHidden/>
              </w:rPr>
              <w:fldChar w:fldCharType="end"/>
            </w:r>
          </w:hyperlink>
        </w:p>
        <w:p w14:paraId="7415AFC1" w14:textId="61F285D2"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22" w:history="1">
            <w:r w:rsidRPr="008E5194">
              <w:rPr>
                <w:rStyle w:val="Hyperlink"/>
                <w:noProof/>
              </w:rPr>
              <w:t>3.4.1.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Sơ đồ Usecase</w:t>
            </w:r>
            <w:r w:rsidRPr="008E5194">
              <w:rPr>
                <w:rStyle w:val="Hyperlink"/>
                <w:bCs/>
                <w:i/>
                <w:iCs/>
                <w:noProof/>
                <w:lang w:val="en-US"/>
              </w:rPr>
              <w:t>&lt;Thêm phần mô tả chi tiết chức năng&gt;</w:t>
            </w:r>
            <w:r>
              <w:rPr>
                <w:noProof/>
                <w:webHidden/>
              </w:rPr>
              <w:tab/>
            </w:r>
            <w:r>
              <w:rPr>
                <w:noProof/>
                <w:webHidden/>
              </w:rPr>
              <w:fldChar w:fldCharType="begin"/>
            </w:r>
            <w:r>
              <w:rPr>
                <w:noProof/>
                <w:webHidden/>
              </w:rPr>
              <w:instrText xml:space="preserve"> PAGEREF _Toc214004922 \h </w:instrText>
            </w:r>
            <w:r>
              <w:rPr>
                <w:noProof/>
                <w:webHidden/>
              </w:rPr>
            </w:r>
            <w:r>
              <w:rPr>
                <w:noProof/>
                <w:webHidden/>
              </w:rPr>
              <w:fldChar w:fldCharType="separate"/>
            </w:r>
            <w:r>
              <w:rPr>
                <w:noProof/>
                <w:webHidden/>
              </w:rPr>
              <w:t>15</w:t>
            </w:r>
            <w:r>
              <w:rPr>
                <w:noProof/>
                <w:webHidden/>
              </w:rPr>
              <w:fldChar w:fldCharType="end"/>
            </w:r>
          </w:hyperlink>
        </w:p>
        <w:p w14:paraId="7F047293" w14:textId="409C1080"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23" w:history="1">
            <w:r w:rsidRPr="008E5194">
              <w:rPr>
                <w:rStyle w:val="Hyperlink"/>
                <w:noProof/>
                <w:lang w:val="en-US"/>
              </w:rPr>
              <w:t>3.4.1.1.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UseCase đăng nhập&lt;Thêm phần mô tả chi tiết chức năng&gt;</w:t>
            </w:r>
            <w:r>
              <w:rPr>
                <w:noProof/>
                <w:webHidden/>
              </w:rPr>
              <w:tab/>
            </w:r>
            <w:r>
              <w:rPr>
                <w:noProof/>
                <w:webHidden/>
              </w:rPr>
              <w:fldChar w:fldCharType="begin"/>
            </w:r>
            <w:r>
              <w:rPr>
                <w:noProof/>
                <w:webHidden/>
              </w:rPr>
              <w:instrText xml:space="preserve"> PAGEREF _Toc214004923 \h </w:instrText>
            </w:r>
            <w:r>
              <w:rPr>
                <w:noProof/>
                <w:webHidden/>
              </w:rPr>
            </w:r>
            <w:r>
              <w:rPr>
                <w:noProof/>
                <w:webHidden/>
              </w:rPr>
              <w:fldChar w:fldCharType="separate"/>
            </w:r>
            <w:r>
              <w:rPr>
                <w:noProof/>
                <w:webHidden/>
              </w:rPr>
              <w:t>16</w:t>
            </w:r>
            <w:r>
              <w:rPr>
                <w:noProof/>
                <w:webHidden/>
              </w:rPr>
              <w:fldChar w:fldCharType="end"/>
            </w:r>
          </w:hyperlink>
        </w:p>
        <w:p w14:paraId="68AC6E28" w14:textId="19175559"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24" w:history="1">
            <w:r w:rsidRPr="008E5194">
              <w:rPr>
                <w:rStyle w:val="Hyperlink"/>
                <w:noProof/>
                <w:lang w:val="en-US"/>
              </w:rPr>
              <w:t>3.4.1.2.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 xml:space="preserve">UseCase </w:t>
            </w:r>
            <w:r w:rsidRPr="008E5194">
              <w:rPr>
                <w:rStyle w:val="Hyperlink"/>
                <w:noProof/>
              </w:rPr>
              <w:t>Đăng xuất khỏi hệ thống</w:t>
            </w:r>
            <w:r w:rsidRPr="008E5194">
              <w:rPr>
                <w:rStyle w:val="Hyperlink"/>
                <w:noProof/>
                <w:lang w:val="en-US"/>
              </w:rPr>
              <w:t>&lt;Thêm phần mô tả chi tiết chức năng&gt;</w:t>
            </w:r>
            <w:r>
              <w:rPr>
                <w:noProof/>
                <w:webHidden/>
              </w:rPr>
              <w:tab/>
            </w:r>
            <w:r>
              <w:rPr>
                <w:noProof/>
                <w:webHidden/>
              </w:rPr>
              <w:fldChar w:fldCharType="begin"/>
            </w:r>
            <w:r>
              <w:rPr>
                <w:noProof/>
                <w:webHidden/>
              </w:rPr>
              <w:instrText xml:space="preserve"> PAGEREF _Toc214004924 \h </w:instrText>
            </w:r>
            <w:r>
              <w:rPr>
                <w:noProof/>
                <w:webHidden/>
              </w:rPr>
            </w:r>
            <w:r>
              <w:rPr>
                <w:noProof/>
                <w:webHidden/>
              </w:rPr>
              <w:fldChar w:fldCharType="separate"/>
            </w:r>
            <w:r>
              <w:rPr>
                <w:noProof/>
                <w:webHidden/>
              </w:rPr>
              <w:t>17</w:t>
            </w:r>
            <w:r>
              <w:rPr>
                <w:noProof/>
                <w:webHidden/>
              </w:rPr>
              <w:fldChar w:fldCharType="end"/>
            </w:r>
          </w:hyperlink>
        </w:p>
        <w:p w14:paraId="3A0ADF01" w14:textId="2D1A6A0E"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25" w:history="1">
            <w:r w:rsidRPr="008E5194">
              <w:rPr>
                <w:rStyle w:val="Hyperlink"/>
                <w:noProof/>
                <w:lang w:val="en-US"/>
              </w:rPr>
              <w:t>3.4.1.3.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User xem danh sách yêu cầu</w:t>
            </w:r>
            <w:r>
              <w:rPr>
                <w:noProof/>
                <w:webHidden/>
              </w:rPr>
              <w:tab/>
            </w:r>
            <w:r>
              <w:rPr>
                <w:noProof/>
                <w:webHidden/>
              </w:rPr>
              <w:fldChar w:fldCharType="begin"/>
            </w:r>
            <w:r>
              <w:rPr>
                <w:noProof/>
                <w:webHidden/>
              </w:rPr>
              <w:instrText xml:space="preserve"> PAGEREF _Toc214004925 \h </w:instrText>
            </w:r>
            <w:r>
              <w:rPr>
                <w:noProof/>
                <w:webHidden/>
              </w:rPr>
            </w:r>
            <w:r>
              <w:rPr>
                <w:noProof/>
                <w:webHidden/>
              </w:rPr>
              <w:fldChar w:fldCharType="separate"/>
            </w:r>
            <w:r>
              <w:rPr>
                <w:noProof/>
                <w:webHidden/>
              </w:rPr>
              <w:t>17</w:t>
            </w:r>
            <w:r>
              <w:rPr>
                <w:noProof/>
                <w:webHidden/>
              </w:rPr>
              <w:fldChar w:fldCharType="end"/>
            </w:r>
          </w:hyperlink>
        </w:p>
        <w:p w14:paraId="4E1A0779" w14:textId="281EF30C"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26" w:history="1">
            <w:r w:rsidRPr="008E5194">
              <w:rPr>
                <w:rStyle w:val="Hyperlink"/>
                <w:noProof/>
                <w:lang w:val="en-US"/>
              </w:rPr>
              <w:t>3.4.1.4.</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 xml:space="preserve">UseCase </w:t>
            </w:r>
            <w:r w:rsidRPr="008E5194">
              <w:rPr>
                <w:rStyle w:val="Hyperlink"/>
                <w:noProof/>
              </w:rPr>
              <w:t>Sửa yêu cầu</w:t>
            </w:r>
            <w:r>
              <w:rPr>
                <w:noProof/>
                <w:webHidden/>
              </w:rPr>
              <w:tab/>
            </w:r>
            <w:r>
              <w:rPr>
                <w:noProof/>
                <w:webHidden/>
              </w:rPr>
              <w:fldChar w:fldCharType="begin"/>
            </w:r>
            <w:r>
              <w:rPr>
                <w:noProof/>
                <w:webHidden/>
              </w:rPr>
              <w:instrText xml:space="preserve"> PAGEREF _Toc214004926 \h </w:instrText>
            </w:r>
            <w:r>
              <w:rPr>
                <w:noProof/>
                <w:webHidden/>
              </w:rPr>
            </w:r>
            <w:r>
              <w:rPr>
                <w:noProof/>
                <w:webHidden/>
              </w:rPr>
              <w:fldChar w:fldCharType="separate"/>
            </w:r>
            <w:r>
              <w:rPr>
                <w:noProof/>
                <w:webHidden/>
              </w:rPr>
              <w:t>18</w:t>
            </w:r>
            <w:r>
              <w:rPr>
                <w:noProof/>
                <w:webHidden/>
              </w:rPr>
              <w:fldChar w:fldCharType="end"/>
            </w:r>
          </w:hyperlink>
        </w:p>
        <w:p w14:paraId="579D8C31" w14:textId="3F4EF6C6"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27" w:history="1">
            <w:r w:rsidRPr="008E5194">
              <w:rPr>
                <w:rStyle w:val="Hyperlink"/>
                <w:noProof/>
              </w:rPr>
              <w:t>3.4.1.5.</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 xml:space="preserve">UseCase </w:t>
            </w:r>
            <w:r w:rsidRPr="008E5194">
              <w:rPr>
                <w:rStyle w:val="Hyperlink"/>
                <w:noProof/>
              </w:rPr>
              <w:t>Thêm yêu cầu</w:t>
            </w:r>
            <w:r>
              <w:rPr>
                <w:noProof/>
                <w:webHidden/>
              </w:rPr>
              <w:tab/>
            </w:r>
            <w:r>
              <w:rPr>
                <w:noProof/>
                <w:webHidden/>
              </w:rPr>
              <w:fldChar w:fldCharType="begin"/>
            </w:r>
            <w:r>
              <w:rPr>
                <w:noProof/>
                <w:webHidden/>
              </w:rPr>
              <w:instrText xml:space="preserve"> PAGEREF _Toc214004927 \h </w:instrText>
            </w:r>
            <w:r>
              <w:rPr>
                <w:noProof/>
                <w:webHidden/>
              </w:rPr>
            </w:r>
            <w:r>
              <w:rPr>
                <w:noProof/>
                <w:webHidden/>
              </w:rPr>
              <w:fldChar w:fldCharType="separate"/>
            </w:r>
            <w:r>
              <w:rPr>
                <w:noProof/>
                <w:webHidden/>
              </w:rPr>
              <w:t>18</w:t>
            </w:r>
            <w:r>
              <w:rPr>
                <w:noProof/>
                <w:webHidden/>
              </w:rPr>
              <w:fldChar w:fldCharType="end"/>
            </w:r>
          </w:hyperlink>
        </w:p>
        <w:p w14:paraId="52180878" w14:textId="5328D78D"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28" w:history="1">
            <w:r w:rsidRPr="008E5194">
              <w:rPr>
                <w:rStyle w:val="Hyperlink"/>
                <w:noProof/>
                <w:lang w:val="en-US"/>
              </w:rPr>
              <w:t>3.4.1.6.</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 xml:space="preserve">UseCase </w:t>
            </w:r>
            <w:r w:rsidRPr="008E5194">
              <w:rPr>
                <w:rStyle w:val="Hyperlink"/>
                <w:noProof/>
              </w:rPr>
              <w:t>Xóa yêu cầu</w:t>
            </w:r>
            <w:r>
              <w:rPr>
                <w:noProof/>
                <w:webHidden/>
              </w:rPr>
              <w:tab/>
            </w:r>
            <w:r>
              <w:rPr>
                <w:noProof/>
                <w:webHidden/>
              </w:rPr>
              <w:fldChar w:fldCharType="begin"/>
            </w:r>
            <w:r>
              <w:rPr>
                <w:noProof/>
                <w:webHidden/>
              </w:rPr>
              <w:instrText xml:space="preserve"> PAGEREF _Toc214004928 \h </w:instrText>
            </w:r>
            <w:r>
              <w:rPr>
                <w:noProof/>
                <w:webHidden/>
              </w:rPr>
            </w:r>
            <w:r>
              <w:rPr>
                <w:noProof/>
                <w:webHidden/>
              </w:rPr>
              <w:fldChar w:fldCharType="separate"/>
            </w:r>
            <w:r>
              <w:rPr>
                <w:noProof/>
                <w:webHidden/>
              </w:rPr>
              <w:t>18</w:t>
            </w:r>
            <w:r>
              <w:rPr>
                <w:noProof/>
                <w:webHidden/>
              </w:rPr>
              <w:fldChar w:fldCharType="end"/>
            </w:r>
          </w:hyperlink>
        </w:p>
        <w:p w14:paraId="7F09C72C" w14:textId="5ADD07D9"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29" w:history="1">
            <w:r w:rsidRPr="008E5194">
              <w:rPr>
                <w:rStyle w:val="Hyperlink"/>
                <w:noProof/>
                <w:lang w:val="en-US"/>
              </w:rPr>
              <w:t>3.4.1.7.</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UseCase tạo hợp đồng</w:t>
            </w:r>
            <w:r>
              <w:rPr>
                <w:noProof/>
                <w:webHidden/>
              </w:rPr>
              <w:tab/>
            </w:r>
            <w:r>
              <w:rPr>
                <w:noProof/>
                <w:webHidden/>
              </w:rPr>
              <w:fldChar w:fldCharType="begin"/>
            </w:r>
            <w:r>
              <w:rPr>
                <w:noProof/>
                <w:webHidden/>
              </w:rPr>
              <w:instrText xml:space="preserve"> PAGEREF _Toc214004929 \h </w:instrText>
            </w:r>
            <w:r>
              <w:rPr>
                <w:noProof/>
                <w:webHidden/>
              </w:rPr>
            </w:r>
            <w:r>
              <w:rPr>
                <w:noProof/>
                <w:webHidden/>
              </w:rPr>
              <w:fldChar w:fldCharType="separate"/>
            </w:r>
            <w:r>
              <w:rPr>
                <w:noProof/>
                <w:webHidden/>
              </w:rPr>
              <w:t>19</w:t>
            </w:r>
            <w:r>
              <w:rPr>
                <w:noProof/>
                <w:webHidden/>
              </w:rPr>
              <w:fldChar w:fldCharType="end"/>
            </w:r>
          </w:hyperlink>
        </w:p>
        <w:p w14:paraId="352ACC2F" w14:textId="76AFAD1E"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30" w:history="1">
            <w:r w:rsidRPr="008E5194">
              <w:rPr>
                <w:rStyle w:val="Hyperlink"/>
                <w:noProof/>
                <w:lang w:val="en-US"/>
              </w:rPr>
              <w:t>3.4.1.8.</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UseCase Thêm mới hợp đồng</w:t>
            </w:r>
            <w:r>
              <w:rPr>
                <w:noProof/>
                <w:webHidden/>
              </w:rPr>
              <w:tab/>
            </w:r>
            <w:r>
              <w:rPr>
                <w:noProof/>
                <w:webHidden/>
              </w:rPr>
              <w:fldChar w:fldCharType="begin"/>
            </w:r>
            <w:r>
              <w:rPr>
                <w:noProof/>
                <w:webHidden/>
              </w:rPr>
              <w:instrText xml:space="preserve"> PAGEREF _Toc214004930 \h </w:instrText>
            </w:r>
            <w:r>
              <w:rPr>
                <w:noProof/>
                <w:webHidden/>
              </w:rPr>
            </w:r>
            <w:r>
              <w:rPr>
                <w:noProof/>
                <w:webHidden/>
              </w:rPr>
              <w:fldChar w:fldCharType="separate"/>
            </w:r>
            <w:r>
              <w:rPr>
                <w:noProof/>
                <w:webHidden/>
              </w:rPr>
              <w:t>19</w:t>
            </w:r>
            <w:r>
              <w:rPr>
                <w:noProof/>
                <w:webHidden/>
              </w:rPr>
              <w:fldChar w:fldCharType="end"/>
            </w:r>
          </w:hyperlink>
        </w:p>
        <w:p w14:paraId="45E801D0" w14:textId="7D0AC4EA" w:rsidR="00276309" w:rsidRDefault="00276309">
          <w:pPr>
            <w:pStyle w:val="TOC4"/>
            <w:tabs>
              <w:tab w:val="left" w:pos="252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31" w:history="1">
            <w:r w:rsidRPr="008E5194">
              <w:rPr>
                <w:rStyle w:val="Hyperlink"/>
                <w:noProof/>
                <w:lang w:val="en-US"/>
              </w:rPr>
              <w:t>3.4.1.9.</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UseCase Sửa hợp đồng</w:t>
            </w:r>
            <w:r>
              <w:rPr>
                <w:noProof/>
                <w:webHidden/>
              </w:rPr>
              <w:tab/>
            </w:r>
            <w:r>
              <w:rPr>
                <w:noProof/>
                <w:webHidden/>
              </w:rPr>
              <w:fldChar w:fldCharType="begin"/>
            </w:r>
            <w:r>
              <w:rPr>
                <w:noProof/>
                <w:webHidden/>
              </w:rPr>
              <w:instrText xml:space="preserve"> PAGEREF _Toc214004931 \h </w:instrText>
            </w:r>
            <w:r>
              <w:rPr>
                <w:noProof/>
                <w:webHidden/>
              </w:rPr>
            </w:r>
            <w:r>
              <w:rPr>
                <w:noProof/>
                <w:webHidden/>
              </w:rPr>
              <w:fldChar w:fldCharType="separate"/>
            </w:r>
            <w:r>
              <w:rPr>
                <w:noProof/>
                <w:webHidden/>
              </w:rPr>
              <w:t>20</w:t>
            </w:r>
            <w:r>
              <w:rPr>
                <w:noProof/>
                <w:webHidden/>
              </w:rPr>
              <w:fldChar w:fldCharType="end"/>
            </w:r>
          </w:hyperlink>
        </w:p>
        <w:p w14:paraId="709A6120" w14:textId="7B780C15"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32" w:history="1">
            <w:r w:rsidRPr="008E5194">
              <w:rPr>
                <w:rStyle w:val="Hyperlink"/>
                <w:noProof/>
                <w:lang w:val="en-US"/>
              </w:rPr>
              <w:t>3.4.1.10.</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UseCase Xóa hợp đồng</w:t>
            </w:r>
            <w:r>
              <w:rPr>
                <w:noProof/>
                <w:webHidden/>
              </w:rPr>
              <w:tab/>
            </w:r>
            <w:r>
              <w:rPr>
                <w:noProof/>
                <w:webHidden/>
              </w:rPr>
              <w:fldChar w:fldCharType="begin"/>
            </w:r>
            <w:r>
              <w:rPr>
                <w:noProof/>
                <w:webHidden/>
              </w:rPr>
              <w:instrText xml:space="preserve"> PAGEREF _Toc214004932 \h </w:instrText>
            </w:r>
            <w:r>
              <w:rPr>
                <w:noProof/>
                <w:webHidden/>
              </w:rPr>
            </w:r>
            <w:r>
              <w:rPr>
                <w:noProof/>
                <w:webHidden/>
              </w:rPr>
              <w:fldChar w:fldCharType="separate"/>
            </w:r>
            <w:r>
              <w:rPr>
                <w:noProof/>
                <w:webHidden/>
              </w:rPr>
              <w:t>20</w:t>
            </w:r>
            <w:r>
              <w:rPr>
                <w:noProof/>
                <w:webHidden/>
              </w:rPr>
              <w:fldChar w:fldCharType="end"/>
            </w:r>
          </w:hyperlink>
        </w:p>
        <w:p w14:paraId="6D8CFD49" w14:textId="585B6018"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33" w:history="1">
            <w:r w:rsidRPr="008E5194">
              <w:rPr>
                <w:rStyle w:val="Hyperlink"/>
                <w:noProof/>
              </w:rPr>
              <w:t>3.4.1.11.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lang w:val="en-US"/>
              </w:rPr>
              <w:t>Thêm xe</w:t>
            </w:r>
            <w:r>
              <w:rPr>
                <w:noProof/>
                <w:webHidden/>
              </w:rPr>
              <w:tab/>
            </w:r>
            <w:r>
              <w:rPr>
                <w:noProof/>
                <w:webHidden/>
              </w:rPr>
              <w:fldChar w:fldCharType="begin"/>
            </w:r>
            <w:r>
              <w:rPr>
                <w:noProof/>
                <w:webHidden/>
              </w:rPr>
              <w:instrText xml:space="preserve"> PAGEREF _Toc214004933 \h </w:instrText>
            </w:r>
            <w:r>
              <w:rPr>
                <w:noProof/>
                <w:webHidden/>
              </w:rPr>
            </w:r>
            <w:r>
              <w:rPr>
                <w:noProof/>
                <w:webHidden/>
              </w:rPr>
              <w:fldChar w:fldCharType="separate"/>
            </w:r>
            <w:r>
              <w:rPr>
                <w:noProof/>
                <w:webHidden/>
              </w:rPr>
              <w:t>21</w:t>
            </w:r>
            <w:r>
              <w:rPr>
                <w:noProof/>
                <w:webHidden/>
              </w:rPr>
              <w:fldChar w:fldCharType="end"/>
            </w:r>
          </w:hyperlink>
        </w:p>
        <w:p w14:paraId="54DDD2AD" w14:textId="55A63521"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34" w:history="1">
            <w:r w:rsidRPr="008E5194">
              <w:rPr>
                <w:rStyle w:val="Hyperlink"/>
                <w:noProof/>
              </w:rPr>
              <w:t>3.4.1.12.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Xóa xe</w:t>
            </w:r>
            <w:r>
              <w:rPr>
                <w:noProof/>
                <w:webHidden/>
              </w:rPr>
              <w:tab/>
            </w:r>
            <w:r>
              <w:rPr>
                <w:noProof/>
                <w:webHidden/>
              </w:rPr>
              <w:fldChar w:fldCharType="begin"/>
            </w:r>
            <w:r>
              <w:rPr>
                <w:noProof/>
                <w:webHidden/>
              </w:rPr>
              <w:instrText xml:space="preserve"> PAGEREF _Toc214004934 \h </w:instrText>
            </w:r>
            <w:r>
              <w:rPr>
                <w:noProof/>
                <w:webHidden/>
              </w:rPr>
            </w:r>
            <w:r>
              <w:rPr>
                <w:noProof/>
                <w:webHidden/>
              </w:rPr>
              <w:fldChar w:fldCharType="separate"/>
            </w:r>
            <w:r>
              <w:rPr>
                <w:noProof/>
                <w:webHidden/>
              </w:rPr>
              <w:t>21</w:t>
            </w:r>
            <w:r>
              <w:rPr>
                <w:noProof/>
                <w:webHidden/>
              </w:rPr>
              <w:fldChar w:fldCharType="end"/>
            </w:r>
          </w:hyperlink>
        </w:p>
        <w:p w14:paraId="5CE82C1C" w14:textId="178DAE5A"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35" w:history="1">
            <w:r w:rsidRPr="008E5194">
              <w:rPr>
                <w:rStyle w:val="Hyperlink"/>
                <w:noProof/>
              </w:rPr>
              <w:t>3.4.1.13.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Sửa xe</w:t>
            </w:r>
            <w:r>
              <w:rPr>
                <w:noProof/>
                <w:webHidden/>
              </w:rPr>
              <w:tab/>
            </w:r>
            <w:r>
              <w:rPr>
                <w:noProof/>
                <w:webHidden/>
              </w:rPr>
              <w:fldChar w:fldCharType="begin"/>
            </w:r>
            <w:r>
              <w:rPr>
                <w:noProof/>
                <w:webHidden/>
              </w:rPr>
              <w:instrText xml:space="preserve"> PAGEREF _Toc214004935 \h </w:instrText>
            </w:r>
            <w:r>
              <w:rPr>
                <w:noProof/>
                <w:webHidden/>
              </w:rPr>
            </w:r>
            <w:r>
              <w:rPr>
                <w:noProof/>
                <w:webHidden/>
              </w:rPr>
              <w:fldChar w:fldCharType="separate"/>
            </w:r>
            <w:r>
              <w:rPr>
                <w:noProof/>
                <w:webHidden/>
              </w:rPr>
              <w:t>21</w:t>
            </w:r>
            <w:r>
              <w:rPr>
                <w:noProof/>
                <w:webHidden/>
              </w:rPr>
              <w:fldChar w:fldCharType="end"/>
            </w:r>
          </w:hyperlink>
        </w:p>
        <w:p w14:paraId="51F11246" w14:textId="3F4824B8"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36" w:history="1">
            <w:r w:rsidRPr="008E5194">
              <w:rPr>
                <w:rStyle w:val="Hyperlink"/>
                <w:noProof/>
              </w:rPr>
              <w:t>3.4.1.14.</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Thông tin khách hàng, đối tác</w:t>
            </w:r>
            <w:r>
              <w:rPr>
                <w:noProof/>
                <w:webHidden/>
              </w:rPr>
              <w:tab/>
            </w:r>
            <w:r>
              <w:rPr>
                <w:noProof/>
                <w:webHidden/>
              </w:rPr>
              <w:fldChar w:fldCharType="begin"/>
            </w:r>
            <w:r>
              <w:rPr>
                <w:noProof/>
                <w:webHidden/>
              </w:rPr>
              <w:instrText xml:space="preserve"> PAGEREF _Toc214004936 \h </w:instrText>
            </w:r>
            <w:r>
              <w:rPr>
                <w:noProof/>
                <w:webHidden/>
              </w:rPr>
            </w:r>
            <w:r>
              <w:rPr>
                <w:noProof/>
                <w:webHidden/>
              </w:rPr>
              <w:fldChar w:fldCharType="separate"/>
            </w:r>
            <w:r>
              <w:rPr>
                <w:noProof/>
                <w:webHidden/>
              </w:rPr>
              <w:t>22</w:t>
            </w:r>
            <w:r>
              <w:rPr>
                <w:noProof/>
                <w:webHidden/>
              </w:rPr>
              <w:fldChar w:fldCharType="end"/>
            </w:r>
          </w:hyperlink>
        </w:p>
        <w:p w14:paraId="2856FB0C" w14:textId="4627F5FB"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37" w:history="1">
            <w:r w:rsidRPr="008E5194">
              <w:rPr>
                <w:rStyle w:val="Hyperlink"/>
                <w:noProof/>
              </w:rPr>
              <w:t>3.4.1.15.</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Sửa thông tin khách hàng/ đối tác</w:t>
            </w:r>
            <w:r>
              <w:rPr>
                <w:noProof/>
                <w:webHidden/>
              </w:rPr>
              <w:tab/>
            </w:r>
            <w:r>
              <w:rPr>
                <w:noProof/>
                <w:webHidden/>
              </w:rPr>
              <w:fldChar w:fldCharType="begin"/>
            </w:r>
            <w:r>
              <w:rPr>
                <w:noProof/>
                <w:webHidden/>
              </w:rPr>
              <w:instrText xml:space="preserve"> PAGEREF _Toc214004937 \h </w:instrText>
            </w:r>
            <w:r>
              <w:rPr>
                <w:noProof/>
                <w:webHidden/>
              </w:rPr>
            </w:r>
            <w:r>
              <w:rPr>
                <w:noProof/>
                <w:webHidden/>
              </w:rPr>
              <w:fldChar w:fldCharType="separate"/>
            </w:r>
            <w:r>
              <w:rPr>
                <w:noProof/>
                <w:webHidden/>
              </w:rPr>
              <w:t>22</w:t>
            </w:r>
            <w:r>
              <w:rPr>
                <w:noProof/>
                <w:webHidden/>
              </w:rPr>
              <w:fldChar w:fldCharType="end"/>
            </w:r>
          </w:hyperlink>
        </w:p>
        <w:p w14:paraId="2BE9B940" w14:textId="59C07630"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38" w:history="1">
            <w:r w:rsidRPr="008E5194">
              <w:rPr>
                <w:rStyle w:val="Hyperlink"/>
                <w:noProof/>
              </w:rPr>
              <w:t>3.4.1.16.</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Xóa thông tin khách hàng/ đối tác</w:t>
            </w:r>
            <w:r>
              <w:rPr>
                <w:noProof/>
                <w:webHidden/>
              </w:rPr>
              <w:tab/>
            </w:r>
            <w:r>
              <w:rPr>
                <w:noProof/>
                <w:webHidden/>
              </w:rPr>
              <w:fldChar w:fldCharType="begin"/>
            </w:r>
            <w:r>
              <w:rPr>
                <w:noProof/>
                <w:webHidden/>
              </w:rPr>
              <w:instrText xml:space="preserve"> PAGEREF _Toc214004938 \h </w:instrText>
            </w:r>
            <w:r>
              <w:rPr>
                <w:noProof/>
                <w:webHidden/>
              </w:rPr>
            </w:r>
            <w:r>
              <w:rPr>
                <w:noProof/>
                <w:webHidden/>
              </w:rPr>
              <w:fldChar w:fldCharType="separate"/>
            </w:r>
            <w:r>
              <w:rPr>
                <w:noProof/>
                <w:webHidden/>
              </w:rPr>
              <w:t>23</w:t>
            </w:r>
            <w:r>
              <w:rPr>
                <w:noProof/>
                <w:webHidden/>
              </w:rPr>
              <w:fldChar w:fldCharType="end"/>
            </w:r>
          </w:hyperlink>
        </w:p>
        <w:p w14:paraId="4074A770" w14:textId="05AEE9C9"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39" w:history="1">
            <w:r w:rsidRPr="008E5194">
              <w:rPr>
                <w:rStyle w:val="Hyperlink"/>
                <w:noProof/>
              </w:rPr>
              <w:t>3.4.1.17.</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Hiển thị danh sách nhân viên</w:t>
            </w:r>
            <w:r>
              <w:rPr>
                <w:noProof/>
                <w:webHidden/>
              </w:rPr>
              <w:tab/>
            </w:r>
            <w:r>
              <w:rPr>
                <w:noProof/>
                <w:webHidden/>
              </w:rPr>
              <w:fldChar w:fldCharType="begin"/>
            </w:r>
            <w:r>
              <w:rPr>
                <w:noProof/>
                <w:webHidden/>
              </w:rPr>
              <w:instrText xml:space="preserve"> PAGEREF _Toc214004939 \h </w:instrText>
            </w:r>
            <w:r>
              <w:rPr>
                <w:noProof/>
                <w:webHidden/>
              </w:rPr>
            </w:r>
            <w:r>
              <w:rPr>
                <w:noProof/>
                <w:webHidden/>
              </w:rPr>
              <w:fldChar w:fldCharType="separate"/>
            </w:r>
            <w:r>
              <w:rPr>
                <w:noProof/>
                <w:webHidden/>
              </w:rPr>
              <w:t>23</w:t>
            </w:r>
            <w:r>
              <w:rPr>
                <w:noProof/>
                <w:webHidden/>
              </w:rPr>
              <w:fldChar w:fldCharType="end"/>
            </w:r>
          </w:hyperlink>
        </w:p>
        <w:p w14:paraId="56484FB3" w14:textId="44F4AC25"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40" w:history="1">
            <w:r w:rsidRPr="008E5194">
              <w:rPr>
                <w:rStyle w:val="Hyperlink"/>
                <w:noProof/>
              </w:rPr>
              <w:t>3.4.1.18.</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Thêm nhân viên</w:t>
            </w:r>
            <w:r>
              <w:rPr>
                <w:noProof/>
                <w:webHidden/>
              </w:rPr>
              <w:tab/>
            </w:r>
            <w:r>
              <w:rPr>
                <w:noProof/>
                <w:webHidden/>
              </w:rPr>
              <w:fldChar w:fldCharType="begin"/>
            </w:r>
            <w:r>
              <w:rPr>
                <w:noProof/>
                <w:webHidden/>
              </w:rPr>
              <w:instrText xml:space="preserve"> PAGEREF _Toc214004940 \h </w:instrText>
            </w:r>
            <w:r>
              <w:rPr>
                <w:noProof/>
                <w:webHidden/>
              </w:rPr>
            </w:r>
            <w:r>
              <w:rPr>
                <w:noProof/>
                <w:webHidden/>
              </w:rPr>
              <w:fldChar w:fldCharType="separate"/>
            </w:r>
            <w:r>
              <w:rPr>
                <w:noProof/>
                <w:webHidden/>
              </w:rPr>
              <w:t>23</w:t>
            </w:r>
            <w:r>
              <w:rPr>
                <w:noProof/>
                <w:webHidden/>
              </w:rPr>
              <w:fldChar w:fldCharType="end"/>
            </w:r>
          </w:hyperlink>
        </w:p>
        <w:p w14:paraId="2F2661F7" w14:textId="45A7C6AA"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41" w:history="1">
            <w:r w:rsidRPr="008E5194">
              <w:rPr>
                <w:rStyle w:val="Hyperlink"/>
                <w:noProof/>
              </w:rPr>
              <w:t>3.4.1.19.</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Sửa thông nhân viên</w:t>
            </w:r>
            <w:r>
              <w:rPr>
                <w:noProof/>
                <w:webHidden/>
              </w:rPr>
              <w:tab/>
            </w:r>
            <w:r>
              <w:rPr>
                <w:noProof/>
                <w:webHidden/>
              </w:rPr>
              <w:fldChar w:fldCharType="begin"/>
            </w:r>
            <w:r>
              <w:rPr>
                <w:noProof/>
                <w:webHidden/>
              </w:rPr>
              <w:instrText xml:space="preserve"> PAGEREF _Toc214004941 \h </w:instrText>
            </w:r>
            <w:r>
              <w:rPr>
                <w:noProof/>
                <w:webHidden/>
              </w:rPr>
            </w:r>
            <w:r>
              <w:rPr>
                <w:noProof/>
                <w:webHidden/>
              </w:rPr>
              <w:fldChar w:fldCharType="separate"/>
            </w:r>
            <w:r>
              <w:rPr>
                <w:noProof/>
                <w:webHidden/>
              </w:rPr>
              <w:t>24</w:t>
            </w:r>
            <w:r>
              <w:rPr>
                <w:noProof/>
                <w:webHidden/>
              </w:rPr>
              <w:fldChar w:fldCharType="end"/>
            </w:r>
          </w:hyperlink>
        </w:p>
        <w:p w14:paraId="6E8915B2" w14:textId="73133C2E"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42" w:history="1">
            <w:r w:rsidRPr="008E5194">
              <w:rPr>
                <w:rStyle w:val="Hyperlink"/>
                <w:noProof/>
              </w:rPr>
              <w:t>3.4.1.20.</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Xóa thông nhân viên</w:t>
            </w:r>
            <w:r>
              <w:rPr>
                <w:noProof/>
                <w:webHidden/>
              </w:rPr>
              <w:tab/>
            </w:r>
            <w:r>
              <w:rPr>
                <w:noProof/>
                <w:webHidden/>
              </w:rPr>
              <w:fldChar w:fldCharType="begin"/>
            </w:r>
            <w:r>
              <w:rPr>
                <w:noProof/>
                <w:webHidden/>
              </w:rPr>
              <w:instrText xml:space="preserve"> PAGEREF _Toc214004942 \h </w:instrText>
            </w:r>
            <w:r>
              <w:rPr>
                <w:noProof/>
                <w:webHidden/>
              </w:rPr>
            </w:r>
            <w:r>
              <w:rPr>
                <w:noProof/>
                <w:webHidden/>
              </w:rPr>
              <w:fldChar w:fldCharType="separate"/>
            </w:r>
            <w:r>
              <w:rPr>
                <w:noProof/>
                <w:webHidden/>
              </w:rPr>
              <w:t>24</w:t>
            </w:r>
            <w:r>
              <w:rPr>
                <w:noProof/>
                <w:webHidden/>
              </w:rPr>
              <w:fldChar w:fldCharType="end"/>
            </w:r>
          </w:hyperlink>
        </w:p>
        <w:p w14:paraId="1C124D1F" w14:textId="32E7BDF3"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43" w:history="1">
            <w:r w:rsidRPr="008E5194">
              <w:rPr>
                <w:rStyle w:val="Hyperlink"/>
                <w:noProof/>
              </w:rPr>
              <w:t>3.4.1.21.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Xem báo cáo doanh thu theo xe và hợp đồng</w:t>
            </w:r>
            <w:r>
              <w:rPr>
                <w:noProof/>
                <w:webHidden/>
              </w:rPr>
              <w:tab/>
            </w:r>
            <w:r>
              <w:rPr>
                <w:noProof/>
                <w:webHidden/>
              </w:rPr>
              <w:fldChar w:fldCharType="begin"/>
            </w:r>
            <w:r>
              <w:rPr>
                <w:noProof/>
                <w:webHidden/>
              </w:rPr>
              <w:instrText xml:space="preserve"> PAGEREF _Toc214004943 \h </w:instrText>
            </w:r>
            <w:r>
              <w:rPr>
                <w:noProof/>
                <w:webHidden/>
              </w:rPr>
            </w:r>
            <w:r>
              <w:rPr>
                <w:noProof/>
                <w:webHidden/>
              </w:rPr>
              <w:fldChar w:fldCharType="separate"/>
            </w:r>
            <w:r>
              <w:rPr>
                <w:noProof/>
                <w:webHidden/>
              </w:rPr>
              <w:t>25</w:t>
            </w:r>
            <w:r>
              <w:rPr>
                <w:noProof/>
                <w:webHidden/>
              </w:rPr>
              <w:fldChar w:fldCharType="end"/>
            </w:r>
          </w:hyperlink>
        </w:p>
        <w:p w14:paraId="052550B1" w14:textId="5DD34656" w:rsidR="00276309" w:rsidRDefault="00276309">
          <w:pPr>
            <w:pStyle w:val="TOC4"/>
            <w:tabs>
              <w:tab w:val="left" w:pos="265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44" w:history="1">
            <w:r w:rsidRPr="008E5194">
              <w:rPr>
                <w:rStyle w:val="Hyperlink"/>
                <w:noProof/>
              </w:rPr>
              <w:t>3.4.1.22.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Xem báo cáo doanh thu khách hàng</w:t>
            </w:r>
            <w:r>
              <w:rPr>
                <w:noProof/>
                <w:webHidden/>
              </w:rPr>
              <w:tab/>
            </w:r>
            <w:r>
              <w:rPr>
                <w:noProof/>
                <w:webHidden/>
              </w:rPr>
              <w:fldChar w:fldCharType="begin"/>
            </w:r>
            <w:r>
              <w:rPr>
                <w:noProof/>
                <w:webHidden/>
              </w:rPr>
              <w:instrText xml:space="preserve"> PAGEREF _Toc214004944 \h </w:instrText>
            </w:r>
            <w:r>
              <w:rPr>
                <w:noProof/>
                <w:webHidden/>
              </w:rPr>
            </w:r>
            <w:r>
              <w:rPr>
                <w:noProof/>
                <w:webHidden/>
              </w:rPr>
              <w:fldChar w:fldCharType="separate"/>
            </w:r>
            <w:r>
              <w:rPr>
                <w:noProof/>
                <w:webHidden/>
              </w:rPr>
              <w:t>25</w:t>
            </w:r>
            <w:r>
              <w:rPr>
                <w:noProof/>
                <w:webHidden/>
              </w:rPr>
              <w:fldChar w:fldCharType="end"/>
            </w:r>
          </w:hyperlink>
        </w:p>
        <w:p w14:paraId="03955326" w14:textId="26C80221"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45" w:history="1">
            <w:r w:rsidRPr="008E5194">
              <w:rPr>
                <w:rStyle w:val="Hyperlink"/>
                <w:noProof/>
              </w:rPr>
              <w:t>3.4.2.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Sơ đồ hoạt động hệ thống</w:t>
            </w:r>
            <w:r>
              <w:rPr>
                <w:noProof/>
                <w:webHidden/>
              </w:rPr>
              <w:tab/>
            </w:r>
            <w:r>
              <w:rPr>
                <w:noProof/>
                <w:webHidden/>
              </w:rPr>
              <w:fldChar w:fldCharType="begin"/>
            </w:r>
            <w:r>
              <w:rPr>
                <w:noProof/>
                <w:webHidden/>
              </w:rPr>
              <w:instrText xml:space="preserve"> PAGEREF _Toc214004945 \h </w:instrText>
            </w:r>
            <w:r>
              <w:rPr>
                <w:noProof/>
                <w:webHidden/>
              </w:rPr>
            </w:r>
            <w:r>
              <w:rPr>
                <w:noProof/>
                <w:webHidden/>
              </w:rPr>
              <w:fldChar w:fldCharType="separate"/>
            </w:r>
            <w:r>
              <w:rPr>
                <w:noProof/>
                <w:webHidden/>
              </w:rPr>
              <w:t>26</w:t>
            </w:r>
            <w:r>
              <w:rPr>
                <w:noProof/>
                <w:webHidden/>
              </w:rPr>
              <w:fldChar w:fldCharType="end"/>
            </w:r>
          </w:hyperlink>
        </w:p>
        <w:p w14:paraId="12A378CD" w14:textId="2ADC5AA5"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46" w:history="1">
            <w:r w:rsidRPr="008E5194">
              <w:rPr>
                <w:rStyle w:val="Hyperlink"/>
                <w:noProof/>
              </w:rPr>
              <w:t>3.4.3.</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Tính lãi suất</w:t>
            </w:r>
            <w:r>
              <w:rPr>
                <w:noProof/>
                <w:webHidden/>
              </w:rPr>
              <w:tab/>
            </w:r>
            <w:r>
              <w:rPr>
                <w:noProof/>
                <w:webHidden/>
              </w:rPr>
              <w:fldChar w:fldCharType="begin"/>
            </w:r>
            <w:r>
              <w:rPr>
                <w:noProof/>
                <w:webHidden/>
              </w:rPr>
              <w:instrText xml:space="preserve"> PAGEREF _Toc214004946 \h </w:instrText>
            </w:r>
            <w:r>
              <w:rPr>
                <w:noProof/>
                <w:webHidden/>
              </w:rPr>
            </w:r>
            <w:r>
              <w:rPr>
                <w:noProof/>
                <w:webHidden/>
              </w:rPr>
              <w:fldChar w:fldCharType="separate"/>
            </w:r>
            <w:r>
              <w:rPr>
                <w:noProof/>
                <w:webHidden/>
              </w:rPr>
              <w:t>26</w:t>
            </w:r>
            <w:r>
              <w:rPr>
                <w:noProof/>
                <w:webHidden/>
              </w:rPr>
              <w:fldChar w:fldCharType="end"/>
            </w:r>
          </w:hyperlink>
        </w:p>
        <w:p w14:paraId="245E1974" w14:textId="032408DB" w:rsidR="00276309" w:rsidRDefault="00276309">
          <w:pPr>
            <w:pStyle w:val="TOC3"/>
            <w:tabs>
              <w:tab w:val="left" w:pos="2065"/>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47" w:history="1">
            <w:r w:rsidRPr="008E5194">
              <w:rPr>
                <w:rStyle w:val="Hyperlink"/>
                <w:noProof/>
              </w:rPr>
              <w:t>3.4.4.</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Diagram của hệ thống</w:t>
            </w:r>
            <w:r>
              <w:rPr>
                <w:noProof/>
                <w:webHidden/>
              </w:rPr>
              <w:tab/>
            </w:r>
            <w:r>
              <w:rPr>
                <w:noProof/>
                <w:webHidden/>
              </w:rPr>
              <w:fldChar w:fldCharType="begin"/>
            </w:r>
            <w:r>
              <w:rPr>
                <w:noProof/>
                <w:webHidden/>
              </w:rPr>
              <w:instrText xml:space="preserve"> PAGEREF _Toc214004947 \h </w:instrText>
            </w:r>
            <w:r>
              <w:rPr>
                <w:noProof/>
                <w:webHidden/>
              </w:rPr>
            </w:r>
            <w:r>
              <w:rPr>
                <w:noProof/>
                <w:webHidden/>
              </w:rPr>
              <w:fldChar w:fldCharType="separate"/>
            </w:r>
            <w:r>
              <w:rPr>
                <w:noProof/>
                <w:webHidden/>
              </w:rPr>
              <w:t>27</w:t>
            </w:r>
            <w:r>
              <w:rPr>
                <w:noProof/>
                <w:webHidden/>
              </w:rPr>
              <w:fldChar w:fldCharType="end"/>
            </w:r>
          </w:hyperlink>
        </w:p>
        <w:p w14:paraId="49034DD5" w14:textId="44629123" w:rsidR="00276309" w:rsidRDefault="00276309">
          <w:pPr>
            <w:pStyle w:val="TOC1"/>
            <w:tabs>
              <w:tab w:val="left" w:pos="2062"/>
            </w:tabs>
            <w:rPr>
              <w:rFonts w:asciiTheme="minorHAnsi" w:eastAsiaTheme="minorEastAsia" w:hAnsiTheme="minorHAnsi" w:cstheme="minorBidi"/>
              <w:noProof/>
              <w:kern w:val="2"/>
              <w:sz w:val="24"/>
              <w:szCs w:val="24"/>
              <w:lang w:val="en-US"/>
              <w14:ligatures w14:val="standardContextual"/>
            </w:rPr>
          </w:pPr>
          <w:hyperlink w:anchor="_Toc214004948" w:history="1">
            <w:r w:rsidRPr="008E5194">
              <w:rPr>
                <w:rStyle w:val="Hyperlink"/>
                <w:noProof/>
              </w:rPr>
              <w:t>Chương 4.</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KẾT LUẬN</w:t>
            </w:r>
            <w:r>
              <w:rPr>
                <w:noProof/>
                <w:webHidden/>
              </w:rPr>
              <w:tab/>
            </w:r>
            <w:r>
              <w:rPr>
                <w:noProof/>
                <w:webHidden/>
              </w:rPr>
              <w:fldChar w:fldCharType="begin"/>
            </w:r>
            <w:r>
              <w:rPr>
                <w:noProof/>
                <w:webHidden/>
              </w:rPr>
              <w:instrText xml:space="preserve"> PAGEREF _Toc214004948 \h </w:instrText>
            </w:r>
            <w:r>
              <w:rPr>
                <w:noProof/>
                <w:webHidden/>
              </w:rPr>
            </w:r>
            <w:r>
              <w:rPr>
                <w:noProof/>
                <w:webHidden/>
              </w:rPr>
              <w:fldChar w:fldCharType="separate"/>
            </w:r>
            <w:r>
              <w:rPr>
                <w:noProof/>
                <w:webHidden/>
              </w:rPr>
              <w:t>32</w:t>
            </w:r>
            <w:r>
              <w:rPr>
                <w:noProof/>
                <w:webHidden/>
              </w:rPr>
              <w:fldChar w:fldCharType="end"/>
            </w:r>
          </w:hyperlink>
        </w:p>
        <w:p w14:paraId="1ECDC44A" w14:textId="4317E864" w:rsidR="00276309" w:rsidRDefault="00276309">
          <w:pPr>
            <w:pStyle w:val="TOC2"/>
            <w:tabs>
              <w:tab w:val="left" w:pos="168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49" w:history="1">
            <w:r w:rsidRPr="008E5194">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Kết quả đạt được của đề tài</w:t>
            </w:r>
            <w:r>
              <w:rPr>
                <w:noProof/>
                <w:webHidden/>
              </w:rPr>
              <w:tab/>
            </w:r>
            <w:r>
              <w:rPr>
                <w:noProof/>
                <w:webHidden/>
              </w:rPr>
              <w:fldChar w:fldCharType="begin"/>
            </w:r>
            <w:r>
              <w:rPr>
                <w:noProof/>
                <w:webHidden/>
              </w:rPr>
              <w:instrText xml:space="preserve"> PAGEREF _Toc214004949 \h </w:instrText>
            </w:r>
            <w:r>
              <w:rPr>
                <w:noProof/>
                <w:webHidden/>
              </w:rPr>
            </w:r>
            <w:r>
              <w:rPr>
                <w:noProof/>
                <w:webHidden/>
              </w:rPr>
              <w:fldChar w:fldCharType="separate"/>
            </w:r>
            <w:r>
              <w:rPr>
                <w:noProof/>
                <w:webHidden/>
              </w:rPr>
              <w:t>32</w:t>
            </w:r>
            <w:r>
              <w:rPr>
                <w:noProof/>
                <w:webHidden/>
              </w:rPr>
              <w:fldChar w:fldCharType="end"/>
            </w:r>
          </w:hyperlink>
        </w:p>
        <w:p w14:paraId="56F0118A" w14:textId="021B0822" w:rsidR="00276309" w:rsidRDefault="00276309">
          <w:pPr>
            <w:pStyle w:val="TOC2"/>
            <w:tabs>
              <w:tab w:val="left" w:pos="1680"/>
              <w:tab w:val="right" w:leader="hyphen" w:pos="9016"/>
            </w:tabs>
            <w:rPr>
              <w:rFonts w:asciiTheme="minorHAnsi" w:eastAsiaTheme="minorEastAsia" w:hAnsiTheme="minorHAnsi" w:cstheme="minorBidi"/>
              <w:noProof/>
              <w:kern w:val="2"/>
              <w:sz w:val="24"/>
              <w:szCs w:val="24"/>
              <w:lang w:val="en-US"/>
              <w14:ligatures w14:val="standardContextual"/>
            </w:rPr>
          </w:pPr>
          <w:hyperlink w:anchor="_Toc214004950" w:history="1">
            <w:r w:rsidRPr="008E5194">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8E5194">
              <w:rPr>
                <w:rStyle w:val="Hyperlink"/>
                <w:noProof/>
              </w:rPr>
              <w:t>Hướng phát triển của đề tài</w:t>
            </w:r>
            <w:r>
              <w:rPr>
                <w:noProof/>
                <w:webHidden/>
              </w:rPr>
              <w:tab/>
            </w:r>
            <w:r>
              <w:rPr>
                <w:noProof/>
                <w:webHidden/>
              </w:rPr>
              <w:fldChar w:fldCharType="begin"/>
            </w:r>
            <w:r>
              <w:rPr>
                <w:noProof/>
                <w:webHidden/>
              </w:rPr>
              <w:instrText xml:space="preserve"> PAGEREF _Toc214004950 \h </w:instrText>
            </w:r>
            <w:r>
              <w:rPr>
                <w:noProof/>
                <w:webHidden/>
              </w:rPr>
            </w:r>
            <w:r>
              <w:rPr>
                <w:noProof/>
                <w:webHidden/>
              </w:rPr>
              <w:fldChar w:fldCharType="separate"/>
            </w:r>
            <w:r>
              <w:rPr>
                <w:noProof/>
                <w:webHidden/>
              </w:rPr>
              <w:t>32</w:t>
            </w:r>
            <w:r>
              <w:rPr>
                <w:noProof/>
                <w:webHidden/>
              </w:rPr>
              <w:fldChar w:fldCharType="end"/>
            </w:r>
          </w:hyperlink>
        </w:p>
        <w:p w14:paraId="768C078D" w14:textId="52DDBFFC" w:rsidR="00CD35EC" w:rsidRPr="00865508" w:rsidRDefault="00313C26">
          <w:pPr>
            <w:pBdr>
              <w:top w:val="nil"/>
              <w:left w:val="nil"/>
              <w:bottom w:val="nil"/>
              <w:right w:val="nil"/>
              <w:between w:val="nil"/>
            </w:pBdr>
            <w:tabs>
              <w:tab w:val="right" w:leader="hyphen" w:pos="9016"/>
            </w:tabs>
            <w:spacing w:after="100"/>
            <w:ind w:left="220"/>
            <w:rPr>
              <w:rFonts w:cs="Times New Roman"/>
              <w:color w:val="000000"/>
            </w:rPr>
          </w:pPr>
          <w:r w:rsidRPr="00865508">
            <w:rPr>
              <w:rFonts w:cs="Times New Roman"/>
            </w:rPr>
            <w:fldChar w:fldCharType="end"/>
          </w:r>
        </w:p>
      </w:sdtContent>
    </w:sdt>
    <w:p w14:paraId="52096342" w14:textId="77777777" w:rsidR="00276309" w:rsidRDefault="00276309">
      <w:pPr>
        <w:spacing w:after="160" w:line="240" w:lineRule="auto"/>
        <w:ind w:firstLine="450"/>
        <w:jc w:val="center"/>
        <w:rPr>
          <w:rFonts w:cs="Times New Roman"/>
        </w:rPr>
        <w:sectPr w:rsidR="00276309" w:rsidSect="00276309">
          <w:headerReference w:type="default" r:id="rId11"/>
          <w:pgSz w:w="11906" w:h="16838"/>
          <w:pgMar w:top="1440" w:right="1440" w:bottom="993" w:left="1440" w:header="720" w:footer="720" w:gutter="0"/>
          <w:pgNumType w:fmt="lowerRoman" w:start="1"/>
          <w:cols w:space="720"/>
        </w:sectPr>
      </w:pPr>
    </w:p>
    <w:p w14:paraId="784D3B5C" w14:textId="77777777" w:rsidR="00276309" w:rsidRPr="00276309" w:rsidRDefault="00276309" w:rsidP="00276309">
      <w:pPr>
        <w:spacing w:after="160" w:line="240" w:lineRule="auto"/>
        <w:ind w:firstLine="450"/>
        <w:jc w:val="left"/>
        <w:rPr>
          <w:rFonts w:cs="Times New Roman"/>
          <w:b/>
          <w:bCs/>
          <w:lang w:val="en-US"/>
        </w:rPr>
      </w:pPr>
      <w:proofErr w:type="spellStart"/>
      <w:r w:rsidRPr="00276309">
        <w:rPr>
          <w:rFonts w:cs="Times New Roman"/>
          <w:b/>
          <w:bCs/>
          <w:lang w:val="en-US"/>
        </w:rPr>
        <w:lastRenderedPageBreak/>
        <w:t>Mục</w:t>
      </w:r>
      <w:proofErr w:type="spellEnd"/>
      <w:r w:rsidRPr="00276309">
        <w:rPr>
          <w:rFonts w:cs="Times New Roman"/>
          <w:b/>
          <w:bCs/>
          <w:lang w:val="en-US"/>
        </w:rPr>
        <w:t xml:space="preserve"> </w:t>
      </w:r>
      <w:proofErr w:type="spellStart"/>
      <w:r w:rsidRPr="00276309">
        <w:rPr>
          <w:rFonts w:cs="Times New Roman"/>
          <w:b/>
          <w:bCs/>
          <w:lang w:val="en-US"/>
        </w:rPr>
        <w:t>lục</w:t>
      </w:r>
      <w:proofErr w:type="spellEnd"/>
      <w:r w:rsidRPr="00276309">
        <w:rPr>
          <w:rFonts w:cs="Times New Roman"/>
          <w:b/>
          <w:bCs/>
          <w:lang w:val="en-US"/>
        </w:rPr>
        <w:t xml:space="preserve"> </w:t>
      </w:r>
      <w:proofErr w:type="spellStart"/>
      <w:r w:rsidRPr="00276309">
        <w:rPr>
          <w:rFonts w:cs="Times New Roman"/>
          <w:b/>
          <w:bCs/>
          <w:lang w:val="en-US"/>
        </w:rPr>
        <w:t>bảng</w:t>
      </w:r>
      <w:proofErr w:type="spellEnd"/>
    </w:p>
    <w:p w14:paraId="2DCB0B33" w14:textId="5624CBE3" w:rsidR="00C12C96" w:rsidRDefault="00C12C96" w:rsidP="00C12C96">
      <w:pPr>
        <w:pStyle w:val="TableofFigures"/>
        <w:tabs>
          <w:tab w:val="left" w:pos="1440"/>
          <w:tab w:val="right" w:leader="dot" w:pos="9016"/>
        </w:tabs>
        <w:ind w:firstLine="0"/>
        <w:jc w:val="left"/>
        <w:rPr>
          <w:noProof/>
        </w:rPr>
      </w:pPr>
      <w:r>
        <w:rPr>
          <w:lang w:val="en-US"/>
        </w:rPr>
        <w:fldChar w:fldCharType="begin"/>
      </w:r>
      <w:r>
        <w:rPr>
          <w:lang w:val="en-US"/>
        </w:rPr>
        <w:instrText xml:space="preserve"> TOC \h \z \t "indexTablestyle" \c </w:instrText>
      </w:r>
      <w:r>
        <w:rPr>
          <w:lang w:val="en-US"/>
        </w:rPr>
        <w:fldChar w:fldCharType="separate"/>
      </w:r>
      <w:hyperlink w:anchor="_Toc214004957" w:history="1">
        <w:r w:rsidRPr="006104DF">
          <w:rPr>
            <w:rStyle w:val="Hyperlink"/>
            <w:noProof/>
          </w:rPr>
          <w:t>Bảng 3.1 -</w:t>
        </w:r>
        <w:r>
          <w:rPr>
            <w:noProof/>
          </w:rPr>
          <w:tab/>
        </w:r>
        <w:r w:rsidRPr="006104DF">
          <w:rPr>
            <w:rStyle w:val="Hyperlink"/>
            <w:noProof/>
          </w:rPr>
          <w:t>Bảng đặc tả đăng nhập</w:t>
        </w:r>
        <w:r>
          <w:rPr>
            <w:noProof/>
            <w:webHidden/>
          </w:rPr>
          <w:tab/>
        </w:r>
        <w:r>
          <w:rPr>
            <w:noProof/>
            <w:webHidden/>
          </w:rPr>
          <w:fldChar w:fldCharType="begin"/>
        </w:r>
        <w:r>
          <w:rPr>
            <w:noProof/>
            <w:webHidden/>
          </w:rPr>
          <w:instrText xml:space="preserve"> PAGEREF _Toc214004957 \h </w:instrText>
        </w:r>
        <w:r>
          <w:rPr>
            <w:noProof/>
            <w:webHidden/>
          </w:rPr>
        </w:r>
        <w:r>
          <w:rPr>
            <w:noProof/>
            <w:webHidden/>
          </w:rPr>
          <w:fldChar w:fldCharType="separate"/>
        </w:r>
        <w:r>
          <w:rPr>
            <w:noProof/>
            <w:webHidden/>
          </w:rPr>
          <w:t>17</w:t>
        </w:r>
        <w:r>
          <w:rPr>
            <w:noProof/>
            <w:webHidden/>
          </w:rPr>
          <w:fldChar w:fldCharType="end"/>
        </w:r>
      </w:hyperlink>
    </w:p>
    <w:p w14:paraId="61797353" w14:textId="33063D4D" w:rsidR="00C12C96" w:rsidRDefault="00C12C96" w:rsidP="00C12C96">
      <w:pPr>
        <w:pStyle w:val="TableofFigures"/>
        <w:tabs>
          <w:tab w:val="left" w:pos="1440"/>
          <w:tab w:val="right" w:leader="dot" w:pos="9016"/>
        </w:tabs>
        <w:ind w:firstLine="0"/>
        <w:jc w:val="left"/>
        <w:rPr>
          <w:noProof/>
        </w:rPr>
      </w:pPr>
      <w:hyperlink w:anchor="_Toc214004958" w:history="1">
        <w:r w:rsidRPr="006104DF">
          <w:rPr>
            <w:rStyle w:val="Hyperlink"/>
            <w:noProof/>
          </w:rPr>
          <w:t>Bảng 3.2 -</w:t>
        </w:r>
        <w:r>
          <w:rPr>
            <w:noProof/>
          </w:rPr>
          <w:tab/>
        </w:r>
        <w:r w:rsidRPr="006104DF">
          <w:rPr>
            <w:rStyle w:val="Hyperlink"/>
            <w:noProof/>
          </w:rPr>
          <w:t>Bảng đặc tả đổi mật khẩu</w:t>
        </w:r>
        <w:r>
          <w:rPr>
            <w:noProof/>
            <w:webHidden/>
          </w:rPr>
          <w:tab/>
        </w:r>
        <w:r>
          <w:rPr>
            <w:noProof/>
            <w:webHidden/>
          </w:rPr>
          <w:fldChar w:fldCharType="begin"/>
        </w:r>
        <w:r>
          <w:rPr>
            <w:noProof/>
            <w:webHidden/>
          </w:rPr>
          <w:instrText xml:space="preserve"> PAGEREF _Toc214004958 \h </w:instrText>
        </w:r>
        <w:r>
          <w:rPr>
            <w:noProof/>
            <w:webHidden/>
          </w:rPr>
        </w:r>
        <w:r>
          <w:rPr>
            <w:noProof/>
            <w:webHidden/>
          </w:rPr>
          <w:fldChar w:fldCharType="separate"/>
        </w:r>
        <w:r>
          <w:rPr>
            <w:noProof/>
            <w:webHidden/>
          </w:rPr>
          <w:t>17</w:t>
        </w:r>
        <w:r>
          <w:rPr>
            <w:noProof/>
            <w:webHidden/>
          </w:rPr>
          <w:fldChar w:fldCharType="end"/>
        </w:r>
      </w:hyperlink>
    </w:p>
    <w:p w14:paraId="0B4A2227" w14:textId="3D5E739E" w:rsidR="00C12C96" w:rsidRDefault="00C12C96" w:rsidP="00C12C96">
      <w:pPr>
        <w:pStyle w:val="TableofFigures"/>
        <w:tabs>
          <w:tab w:val="left" w:pos="1440"/>
          <w:tab w:val="right" w:leader="dot" w:pos="9016"/>
        </w:tabs>
        <w:ind w:firstLine="0"/>
        <w:jc w:val="left"/>
        <w:rPr>
          <w:noProof/>
        </w:rPr>
      </w:pPr>
      <w:hyperlink w:anchor="_Toc214004959" w:history="1">
        <w:r w:rsidRPr="006104DF">
          <w:rPr>
            <w:rStyle w:val="Hyperlink"/>
            <w:noProof/>
          </w:rPr>
          <w:t>Bảng 3.3 -</w:t>
        </w:r>
        <w:r>
          <w:rPr>
            <w:noProof/>
          </w:rPr>
          <w:tab/>
        </w:r>
        <w:r w:rsidRPr="006104DF">
          <w:rPr>
            <w:rStyle w:val="Hyperlink"/>
            <w:noProof/>
          </w:rPr>
          <w:t>Bảng đặc tả xem danh sách yêu cầu</w:t>
        </w:r>
        <w:r>
          <w:rPr>
            <w:noProof/>
            <w:webHidden/>
          </w:rPr>
          <w:tab/>
        </w:r>
        <w:r>
          <w:rPr>
            <w:noProof/>
            <w:webHidden/>
          </w:rPr>
          <w:fldChar w:fldCharType="begin"/>
        </w:r>
        <w:r>
          <w:rPr>
            <w:noProof/>
            <w:webHidden/>
          </w:rPr>
          <w:instrText xml:space="preserve"> PAGEREF _Toc214004959 \h </w:instrText>
        </w:r>
        <w:r>
          <w:rPr>
            <w:noProof/>
            <w:webHidden/>
          </w:rPr>
        </w:r>
        <w:r>
          <w:rPr>
            <w:noProof/>
            <w:webHidden/>
          </w:rPr>
          <w:fldChar w:fldCharType="separate"/>
        </w:r>
        <w:r>
          <w:rPr>
            <w:noProof/>
            <w:webHidden/>
          </w:rPr>
          <w:t>18</w:t>
        </w:r>
        <w:r>
          <w:rPr>
            <w:noProof/>
            <w:webHidden/>
          </w:rPr>
          <w:fldChar w:fldCharType="end"/>
        </w:r>
      </w:hyperlink>
    </w:p>
    <w:p w14:paraId="360CF455" w14:textId="19E4924D" w:rsidR="00C12C96" w:rsidRDefault="00C12C96" w:rsidP="00C12C96">
      <w:pPr>
        <w:pStyle w:val="TableofFigures"/>
        <w:tabs>
          <w:tab w:val="left" w:pos="1440"/>
          <w:tab w:val="right" w:leader="dot" w:pos="9016"/>
        </w:tabs>
        <w:ind w:firstLine="0"/>
        <w:jc w:val="left"/>
        <w:rPr>
          <w:noProof/>
        </w:rPr>
      </w:pPr>
      <w:hyperlink w:anchor="_Toc214004960" w:history="1">
        <w:r w:rsidRPr="006104DF">
          <w:rPr>
            <w:rStyle w:val="Hyperlink"/>
            <w:noProof/>
          </w:rPr>
          <w:t>Bảng 3.4 -</w:t>
        </w:r>
        <w:r>
          <w:rPr>
            <w:noProof/>
          </w:rPr>
          <w:tab/>
        </w:r>
        <w:r w:rsidRPr="006104DF">
          <w:rPr>
            <w:rStyle w:val="Hyperlink"/>
            <w:noProof/>
          </w:rPr>
          <w:t>Bảng đặc tả Sửa yêu cầu</w:t>
        </w:r>
        <w:r>
          <w:rPr>
            <w:noProof/>
            <w:webHidden/>
          </w:rPr>
          <w:tab/>
        </w:r>
        <w:r>
          <w:rPr>
            <w:noProof/>
            <w:webHidden/>
          </w:rPr>
          <w:fldChar w:fldCharType="begin"/>
        </w:r>
        <w:r>
          <w:rPr>
            <w:noProof/>
            <w:webHidden/>
          </w:rPr>
          <w:instrText xml:space="preserve"> PAGEREF _Toc214004960 \h </w:instrText>
        </w:r>
        <w:r>
          <w:rPr>
            <w:noProof/>
            <w:webHidden/>
          </w:rPr>
        </w:r>
        <w:r>
          <w:rPr>
            <w:noProof/>
            <w:webHidden/>
          </w:rPr>
          <w:fldChar w:fldCharType="separate"/>
        </w:r>
        <w:r>
          <w:rPr>
            <w:noProof/>
            <w:webHidden/>
          </w:rPr>
          <w:t>18</w:t>
        </w:r>
        <w:r>
          <w:rPr>
            <w:noProof/>
            <w:webHidden/>
          </w:rPr>
          <w:fldChar w:fldCharType="end"/>
        </w:r>
      </w:hyperlink>
    </w:p>
    <w:p w14:paraId="2A062344" w14:textId="104BC0A8" w:rsidR="00C12C96" w:rsidRDefault="00C12C96" w:rsidP="00C12C96">
      <w:pPr>
        <w:pStyle w:val="TableofFigures"/>
        <w:tabs>
          <w:tab w:val="left" w:pos="1440"/>
          <w:tab w:val="right" w:leader="dot" w:pos="9016"/>
        </w:tabs>
        <w:ind w:firstLine="0"/>
        <w:jc w:val="left"/>
        <w:rPr>
          <w:noProof/>
        </w:rPr>
      </w:pPr>
      <w:hyperlink w:anchor="_Toc214004961" w:history="1">
        <w:r w:rsidRPr="006104DF">
          <w:rPr>
            <w:rStyle w:val="Hyperlink"/>
            <w:noProof/>
          </w:rPr>
          <w:t>Bảng 3.5 -</w:t>
        </w:r>
        <w:r>
          <w:rPr>
            <w:noProof/>
          </w:rPr>
          <w:tab/>
        </w:r>
        <w:r w:rsidRPr="006104DF">
          <w:rPr>
            <w:rStyle w:val="Hyperlink"/>
            <w:noProof/>
          </w:rPr>
          <w:t>Bảng đặc tả thêm yêu cầu</w:t>
        </w:r>
        <w:r>
          <w:rPr>
            <w:noProof/>
            <w:webHidden/>
          </w:rPr>
          <w:tab/>
        </w:r>
        <w:r>
          <w:rPr>
            <w:noProof/>
            <w:webHidden/>
          </w:rPr>
          <w:fldChar w:fldCharType="begin"/>
        </w:r>
        <w:r>
          <w:rPr>
            <w:noProof/>
            <w:webHidden/>
          </w:rPr>
          <w:instrText xml:space="preserve"> PAGEREF _Toc214004961 \h </w:instrText>
        </w:r>
        <w:r>
          <w:rPr>
            <w:noProof/>
            <w:webHidden/>
          </w:rPr>
        </w:r>
        <w:r>
          <w:rPr>
            <w:noProof/>
            <w:webHidden/>
          </w:rPr>
          <w:fldChar w:fldCharType="separate"/>
        </w:r>
        <w:r>
          <w:rPr>
            <w:noProof/>
            <w:webHidden/>
          </w:rPr>
          <w:t>18</w:t>
        </w:r>
        <w:r>
          <w:rPr>
            <w:noProof/>
            <w:webHidden/>
          </w:rPr>
          <w:fldChar w:fldCharType="end"/>
        </w:r>
      </w:hyperlink>
    </w:p>
    <w:p w14:paraId="4883BEFF" w14:textId="10A9DDE6" w:rsidR="00C12C96" w:rsidRDefault="00C12C96" w:rsidP="00C12C96">
      <w:pPr>
        <w:pStyle w:val="TableofFigures"/>
        <w:tabs>
          <w:tab w:val="left" w:pos="1440"/>
          <w:tab w:val="right" w:leader="dot" w:pos="9016"/>
        </w:tabs>
        <w:ind w:firstLine="0"/>
        <w:jc w:val="left"/>
        <w:rPr>
          <w:noProof/>
        </w:rPr>
      </w:pPr>
      <w:hyperlink w:anchor="_Toc214004962" w:history="1">
        <w:r w:rsidRPr="006104DF">
          <w:rPr>
            <w:rStyle w:val="Hyperlink"/>
            <w:noProof/>
          </w:rPr>
          <w:t>Bảng 3.6 -</w:t>
        </w:r>
        <w:r>
          <w:rPr>
            <w:noProof/>
          </w:rPr>
          <w:tab/>
        </w:r>
        <w:r w:rsidRPr="006104DF">
          <w:rPr>
            <w:rStyle w:val="Hyperlink"/>
            <w:noProof/>
          </w:rPr>
          <w:t>Bảng đặc tả xóa yêu cầu</w:t>
        </w:r>
        <w:r>
          <w:rPr>
            <w:noProof/>
            <w:webHidden/>
          </w:rPr>
          <w:tab/>
        </w:r>
        <w:r>
          <w:rPr>
            <w:noProof/>
            <w:webHidden/>
          </w:rPr>
          <w:fldChar w:fldCharType="begin"/>
        </w:r>
        <w:r>
          <w:rPr>
            <w:noProof/>
            <w:webHidden/>
          </w:rPr>
          <w:instrText xml:space="preserve"> PAGEREF _Toc214004962 \h </w:instrText>
        </w:r>
        <w:r>
          <w:rPr>
            <w:noProof/>
            <w:webHidden/>
          </w:rPr>
        </w:r>
        <w:r>
          <w:rPr>
            <w:noProof/>
            <w:webHidden/>
          </w:rPr>
          <w:fldChar w:fldCharType="separate"/>
        </w:r>
        <w:r>
          <w:rPr>
            <w:noProof/>
            <w:webHidden/>
          </w:rPr>
          <w:t>19</w:t>
        </w:r>
        <w:r>
          <w:rPr>
            <w:noProof/>
            <w:webHidden/>
          </w:rPr>
          <w:fldChar w:fldCharType="end"/>
        </w:r>
      </w:hyperlink>
    </w:p>
    <w:p w14:paraId="01430792" w14:textId="5F2245A9" w:rsidR="00C12C96" w:rsidRDefault="00C12C96" w:rsidP="00C12C96">
      <w:pPr>
        <w:pStyle w:val="TableofFigures"/>
        <w:tabs>
          <w:tab w:val="left" w:pos="1440"/>
          <w:tab w:val="right" w:leader="dot" w:pos="9016"/>
        </w:tabs>
        <w:ind w:firstLine="0"/>
        <w:jc w:val="left"/>
        <w:rPr>
          <w:noProof/>
        </w:rPr>
      </w:pPr>
      <w:hyperlink w:anchor="_Toc214004963" w:history="1">
        <w:r w:rsidRPr="006104DF">
          <w:rPr>
            <w:rStyle w:val="Hyperlink"/>
            <w:noProof/>
          </w:rPr>
          <w:t>Bảng 3.7 -</w:t>
        </w:r>
        <w:r>
          <w:rPr>
            <w:noProof/>
          </w:rPr>
          <w:tab/>
        </w:r>
        <w:r w:rsidRPr="006104DF">
          <w:rPr>
            <w:rStyle w:val="Hyperlink"/>
            <w:noProof/>
          </w:rPr>
          <w:t>Bảng đặc tả tạo hợp đồng</w:t>
        </w:r>
        <w:r>
          <w:rPr>
            <w:noProof/>
            <w:webHidden/>
          </w:rPr>
          <w:tab/>
        </w:r>
        <w:r>
          <w:rPr>
            <w:noProof/>
            <w:webHidden/>
          </w:rPr>
          <w:fldChar w:fldCharType="begin"/>
        </w:r>
        <w:r>
          <w:rPr>
            <w:noProof/>
            <w:webHidden/>
          </w:rPr>
          <w:instrText xml:space="preserve"> PAGEREF _Toc214004963 \h </w:instrText>
        </w:r>
        <w:r>
          <w:rPr>
            <w:noProof/>
            <w:webHidden/>
          </w:rPr>
        </w:r>
        <w:r>
          <w:rPr>
            <w:noProof/>
            <w:webHidden/>
          </w:rPr>
          <w:fldChar w:fldCharType="separate"/>
        </w:r>
        <w:r>
          <w:rPr>
            <w:noProof/>
            <w:webHidden/>
          </w:rPr>
          <w:t>19</w:t>
        </w:r>
        <w:r>
          <w:rPr>
            <w:noProof/>
            <w:webHidden/>
          </w:rPr>
          <w:fldChar w:fldCharType="end"/>
        </w:r>
      </w:hyperlink>
    </w:p>
    <w:p w14:paraId="038611BB" w14:textId="1C645681" w:rsidR="00C12C96" w:rsidRDefault="00C12C96" w:rsidP="00C12C96">
      <w:pPr>
        <w:pStyle w:val="TableofFigures"/>
        <w:tabs>
          <w:tab w:val="left" w:pos="1440"/>
          <w:tab w:val="right" w:leader="dot" w:pos="9016"/>
        </w:tabs>
        <w:ind w:firstLine="0"/>
        <w:jc w:val="left"/>
        <w:rPr>
          <w:noProof/>
        </w:rPr>
      </w:pPr>
      <w:hyperlink w:anchor="_Toc214004964" w:history="1">
        <w:r w:rsidRPr="006104DF">
          <w:rPr>
            <w:rStyle w:val="Hyperlink"/>
            <w:noProof/>
          </w:rPr>
          <w:t>Bảng 3.8 -</w:t>
        </w:r>
        <w:r>
          <w:rPr>
            <w:noProof/>
          </w:rPr>
          <w:tab/>
        </w:r>
        <w:r w:rsidRPr="006104DF">
          <w:rPr>
            <w:rStyle w:val="Hyperlink"/>
            <w:noProof/>
            <w:lang w:val="en-US"/>
          </w:rPr>
          <w:t>B</w:t>
        </w:r>
        <w:r w:rsidRPr="006104DF">
          <w:rPr>
            <w:rStyle w:val="Hyperlink"/>
            <w:noProof/>
          </w:rPr>
          <w:t>ảng đặc tả thêm hợp đồng ngày/ tháng</w:t>
        </w:r>
        <w:r>
          <w:rPr>
            <w:noProof/>
            <w:webHidden/>
          </w:rPr>
          <w:tab/>
        </w:r>
        <w:r>
          <w:rPr>
            <w:noProof/>
            <w:webHidden/>
          </w:rPr>
          <w:fldChar w:fldCharType="begin"/>
        </w:r>
        <w:r>
          <w:rPr>
            <w:noProof/>
            <w:webHidden/>
          </w:rPr>
          <w:instrText xml:space="preserve"> PAGEREF _Toc214004964 \h </w:instrText>
        </w:r>
        <w:r>
          <w:rPr>
            <w:noProof/>
            <w:webHidden/>
          </w:rPr>
        </w:r>
        <w:r>
          <w:rPr>
            <w:noProof/>
            <w:webHidden/>
          </w:rPr>
          <w:fldChar w:fldCharType="separate"/>
        </w:r>
        <w:r>
          <w:rPr>
            <w:noProof/>
            <w:webHidden/>
          </w:rPr>
          <w:t>20</w:t>
        </w:r>
        <w:r>
          <w:rPr>
            <w:noProof/>
            <w:webHidden/>
          </w:rPr>
          <w:fldChar w:fldCharType="end"/>
        </w:r>
      </w:hyperlink>
    </w:p>
    <w:p w14:paraId="4962F46C" w14:textId="4411D126" w:rsidR="00C12C96" w:rsidRDefault="00C12C96" w:rsidP="00C12C96">
      <w:pPr>
        <w:pStyle w:val="TableofFigures"/>
        <w:tabs>
          <w:tab w:val="left" w:pos="1440"/>
          <w:tab w:val="right" w:leader="dot" w:pos="9016"/>
        </w:tabs>
        <w:ind w:firstLine="0"/>
        <w:jc w:val="left"/>
        <w:rPr>
          <w:noProof/>
        </w:rPr>
      </w:pPr>
      <w:hyperlink w:anchor="_Toc214004965" w:history="1">
        <w:r w:rsidRPr="006104DF">
          <w:rPr>
            <w:rStyle w:val="Hyperlink"/>
            <w:noProof/>
          </w:rPr>
          <w:t>Bảng 3.9 -</w:t>
        </w:r>
        <w:r>
          <w:rPr>
            <w:noProof/>
          </w:rPr>
          <w:tab/>
        </w:r>
        <w:r w:rsidRPr="006104DF">
          <w:rPr>
            <w:rStyle w:val="Hyperlink"/>
            <w:noProof/>
            <w:lang w:val="en-US"/>
          </w:rPr>
          <w:t>B</w:t>
        </w:r>
        <w:r w:rsidRPr="006104DF">
          <w:rPr>
            <w:rStyle w:val="Hyperlink"/>
            <w:noProof/>
          </w:rPr>
          <w:t>ảng đặc tả sửa hợp đồng</w:t>
        </w:r>
        <w:r>
          <w:rPr>
            <w:noProof/>
            <w:webHidden/>
          </w:rPr>
          <w:tab/>
        </w:r>
        <w:r>
          <w:rPr>
            <w:noProof/>
            <w:webHidden/>
          </w:rPr>
          <w:fldChar w:fldCharType="begin"/>
        </w:r>
        <w:r>
          <w:rPr>
            <w:noProof/>
            <w:webHidden/>
          </w:rPr>
          <w:instrText xml:space="preserve"> PAGEREF _Toc214004965 \h </w:instrText>
        </w:r>
        <w:r>
          <w:rPr>
            <w:noProof/>
            <w:webHidden/>
          </w:rPr>
        </w:r>
        <w:r>
          <w:rPr>
            <w:noProof/>
            <w:webHidden/>
          </w:rPr>
          <w:fldChar w:fldCharType="separate"/>
        </w:r>
        <w:r>
          <w:rPr>
            <w:noProof/>
            <w:webHidden/>
          </w:rPr>
          <w:t>20</w:t>
        </w:r>
        <w:r>
          <w:rPr>
            <w:noProof/>
            <w:webHidden/>
          </w:rPr>
          <w:fldChar w:fldCharType="end"/>
        </w:r>
      </w:hyperlink>
    </w:p>
    <w:p w14:paraId="7447AF20" w14:textId="3BEA8B4D" w:rsidR="00C12C96" w:rsidRDefault="00C12C96" w:rsidP="00C12C96">
      <w:pPr>
        <w:pStyle w:val="TableofFigures"/>
        <w:tabs>
          <w:tab w:val="left" w:pos="1440"/>
          <w:tab w:val="right" w:leader="dot" w:pos="9016"/>
        </w:tabs>
        <w:ind w:firstLine="0"/>
        <w:jc w:val="left"/>
        <w:rPr>
          <w:noProof/>
        </w:rPr>
      </w:pPr>
      <w:hyperlink w:anchor="_Toc214004966" w:history="1">
        <w:r w:rsidRPr="006104DF">
          <w:rPr>
            <w:rStyle w:val="Hyperlink"/>
            <w:noProof/>
          </w:rPr>
          <w:t>Bảng 3.10 -</w:t>
        </w:r>
        <w:r>
          <w:rPr>
            <w:noProof/>
          </w:rPr>
          <w:tab/>
        </w:r>
        <w:r w:rsidRPr="006104DF">
          <w:rPr>
            <w:rStyle w:val="Hyperlink"/>
            <w:noProof/>
            <w:lang w:val="en-US"/>
          </w:rPr>
          <w:t>B</w:t>
        </w:r>
        <w:r w:rsidRPr="006104DF">
          <w:rPr>
            <w:rStyle w:val="Hyperlink"/>
            <w:noProof/>
          </w:rPr>
          <w:t>ảng đặc tả xóa hợp đồng</w:t>
        </w:r>
        <w:r>
          <w:rPr>
            <w:noProof/>
            <w:webHidden/>
          </w:rPr>
          <w:tab/>
        </w:r>
        <w:r>
          <w:rPr>
            <w:noProof/>
            <w:webHidden/>
          </w:rPr>
          <w:fldChar w:fldCharType="begin"/>
        </w:r>
        <w:r>
          <w:rPr>
            <w:noProof/>
            <w:webHidden/>
          </w:rPr>
          <w:instrText xml:space="preserve"> PAGEREF _Toc214004966 \h </w:instrText>
        </w:r>
        <w:r>
          <w:rPr>
            <w:noProof/>
            <w:webHidden/>
          </w:rPr>
        </w:r>
        <w:r>
          <w:rPr>
            <w:noProof/>
            <w:webHidden/>
          </w:rPr>
          <w:fldChar w:fldCharType="separate"/>
        </w:r>
        <w:r>
          <w:rPr>
            <w:noProof/>
            <w:webHidden/>
          </w:rPr>
          <w:t>20</w:t>
        </w:r>
        <w:r>
          <w:rPr>
            <w:noProof/>
            <w:webHidden/>
          </w:rPr>
          <w:fldChar w:fldCharType="end"/>
        </w:r>
      </w:hyperlink>
    </w:p>
    <w:p w14:paraId="7D16620C" w14:textId="795524AE" w:rsidR="00C12C96" w:rsidRDefault="00C12C96" w:rsidP="00C12C96">
      <w:pPr>
        <w:pStyle w:val="TableofFigures"/>
        <w:tabs>
          <w:tab w:val="left" w:pos="1440"/>
          <w:tab w:val="right" w:leader="dot" w:pos="9016"/>
        </w:tabs>
        <w:ind w:firstLine="0"/>
        <w:jc w:val="left"/>
        <w:rPr>
          <w:noProof/>
        </w:rPr>
      </w:pPr>
      <w:hyperlink w:anchor="_Toc214004967" w:history="1">
        <w:r w:rsidRPr="006104DF">
          <w:rPr>
            <w:rStyle w:val="Hyperlink"/>
            <w:noProof/>
          </w:rPr>
          <w:t>Bảng 3.11 -</w:t>
        </w:r>
        <w:r>
          <w:rPr>
            <w:noProof/>
          </w:rPr>
          <w:tab/>
        </w:r>
        <w:r w:rsidRPr="006104DF">
          <w:rPr>
            <w:rStyle w:val="Hyperlink"/>
            <w:noProof/>
          </w:rPr>
          <w:t>Bảng đặc tả thêm xe</w:t>
        </w:r>
        <w:r>
          <w:rPr>
            <w:noProof/>
            <w:webHidden/>
          </w:rPr>
          <w:tab/>
        </w:r>
        <w:r>
          <w:rPr>
            <w:noProof/>
            <w:webHidden/>
          </w:rPr>
          <w:fldChar w:fldCharType="begin"/>
        </w:r>
        <w:r>
          <w:rPr>
            <w:noProof/>
            <w:webHidden/>
          </w:rPr>
          <w:instrText xml:space="preserve"> PAGEREF _Toc214004967 \h </w:instrText>
        </w:r>
        <w:r>
          <w:rPr>
            <w:noProof/>
            <w:webHidden/>
          </w:rPr>
        </w:r>
        <w:r>
          <w:rPr>
            <w:noProof/>
            <w:webHidden/>
          </w:rPr>
          <w:fldChar w:fldCharType="separate"/>
        </w:r>
        <w:r>
          <w:rPr>
            <w:noProof/>
            <w:webHidden/>
          </w:rPr>
          <w:t>21</w:t>
        </w:r>
        <w:r>
          <w:rPr>
            <w:noProof/>
            <w:webHidden/>
          </w:rPr>
          <w:fldChar w:fldCharType="end"/>
        </w:r>
      </w:hyperlink>
    </w:p>
    <w:p w14:paraId="5EBC5746" w14:textId="417994A6" w:rsidR="00C12C96" w:rsidRDefault="00C12C96" w:rsidP="00C12C96">
      <w:pPr>
        <w:pStyle w:val="TableofFigures"/>
        <w:tabs>
          <w:tab w:val="left" w:pos="1440"/>
          <w:tab w:val="right" w:leader="dot" w:pos="9016"/>
        </w:tabs>
        <w:ind w:firstLine="0"/>
        <w:jc w:val="left"/>
        <w:rPr>
          <w:noProof/>
        </w:rPr>
      </w:pPr>
      <w:hyperlink w:anchor="_Toc214004968" w:history="1">
        <w:r w:rsidRPr="006104DF">
          <w:rPr>
            <w:rStyle w:val="Hyperlink"/>
            <w:noProof/>
          </w:rPr>
          <w:t>Bảng 3.12 -</w:t>
        </w:r>
        <w:r>
          <w:rPr>
            <w:noProof/>
          </w:rPr>
          <w:tab/>
        </w:r>
        <w:r w:rsidRPr="006104DF">
          <w:rPr>
            <w:rStyle w:val="Hyperlink"/>
            <w:noProof/>
          </w:rPr>
          <w:t>Bảng đặc tả xóa xe</w:t>
        </w:r>
        <w:r>
          <w:rPr>
            <w:noProof/>
            <w:webHidden/>
          </w:rPr>
          <w:tab/>
        </w:r>
        <w:r>
          <w:rPr>
            <w:noProof/>
            <w:webHidden/>
          </w:rPr>
          <w:fldChar w:fldCharType="begin"/>
        </w:r>
        <w:r>
          <w:rPr>
            <w:noProof/>
            <w:webHidden/>
          </w:rPr>
          <w:instrText xml:space="preserve"> PAGEREF _Toc214004968 \h </w:instrText>
        </w:r>
        <w:r>
          <w:rPr>
            <w:noProof/>
            <w:webHidden/>
          </w:rPr>
        </w:r>
        <w:r>
          <w:rPr>
            <w:noProof/>
            <w:webHidden/>
          </w:rPr>
          <w:fldChar w:fldCharType="separate"/>
        </w:r>
        <w:r>
          <w:rPr>
            <w:noProof/>
            <w:webHidden/>
          </w:rPr>
          <w:t>21</w:t>
        </w:r>
        <w:r>
          <w:rPr>
            <w:noProof/>
            <w:webHidden/>
          </w:rPr>
          <w:fldChar w:fldCharType="end"/>
        </w:r>
      </w:hyperlink>
    </w:p>
    <w:p w14:paraId="7A6D0E70" w14:textId="2A2FEB31" w:rsidR="00C12C96" w:rsidRDefault="00C12C96" w:rsidP="00C12C96">
      <w:pPr>
        <w:pStyle w:val="TableofFigures"/>
        <w:tabs>
          <w:tab w:val="left" w:pos="1440"/>
          <w:tab w:val="right" w:leader="dot" w:pos="9016"/>
        </w:tabs>
        <w:ind w:firstLine="0"/>
        <w:jc w:val="left"/>
        <w:rPr>
          <w:noProof/>
        </w:rPr>
      </w:pPr>
      <w:hyperlink w:anchor="_Toc214004969" w:history="1">
        <w:r w:rsidRPr="006104DF">
          <w:rPr>
            <w:rStyle w:val="Hyperlink"/>
            <w:noProof/>
          </w:rPr>
          <w:t>Bảng 3.13 -</w:t>
        </w:r>
        <w:r>
          <w:rPr>
            <w:noProof/>
          </w:rPr>
          <w:tab/>
        </w:r>
        <w:r w:rsidRPr="006104DF">
          <w:rPr>
            <w:rStyle w:val="Hyperlink"/>
            <w:noProof/>
          </w:rPr>
          <w:t>Bảng đặc tả sửa xe</w:t>
        </w:r>
        <w:r>
          <w:rPr>
            <w:noProof/>
            <w:webHidden/>
          </w:rPr>
          <w:tab/>
        </w:r>
        <w:r>
          <w:rPr>
            <w:noProof/>
            <w:webHidden/>
          </w:rPr>
          <w:fldChar w:fldCharType="begin"/>
        </w:r>
        <w:r>
          <w:rPr>
            <w:noProof/>
            <w:webHidden/>
          </w:rPr>
          <w:instrText xml:space="preserve"> PAGEREF _Toc214004969 \h </w:instrText>
        </w:r>
        <w:r>
          <w:rPr>
            <w:noProof/>
            <w:webHidden/>
          </w:rPr>
        </w:r>
        <w:r>
          <w:rPr>
            <w:noProof/>
            <w:webHidden/>
          </w:rPr>
          <w:fldChar w:fldCharType="separate"/>
        </w:r>
        <w:r>
          <w:rPr>
            <w:noProof/>
            <w:webHidden/>
          </w:rPr>
          <w:t>22</w:t>
        </w:r>
        <w:r>
          <w:rPr>
            <w:noProof/>
            <w:webHidden/>
          </w:rPr>
          <w:fldChar w:fldCharType="end"/>
        </w:r>
      </w:hyperlink>
    </w:p>
    <w:p w14:paraId="44CFE21D" w14:textId="40CC6FB5" w:rsidR="00C12C96" w:rsidRDefault="00C12C96" w:rsidP="00C12C96">
      <w:pPr>
        <w:pStyle w:val="TableofFigures"/>
        <w:tabs>
          <w:tab w:val="left" w:pos="1440"/>
          <w:tab w:val="right" w:leader="dot" w:pos="9016"/>
        </w:tabs>
        <w:ind w:firstLine="0"/>
        <w:jc w:val="left"/>
        <w:rPr>
          <w:noProof/>
        </w:rPr>
      </w:pPr>
      <w:hyperlink w:anchor="_Toc214004970" w:history="1">
        <w:r w:rsidRPr="006104DF">
          <w:rPr>
            <w:rStyle w:val="Hyperlink"/>
            <w:noProof/>
          </w:rPr>
          <w:t>Bảng 3.14 -</w:t>
        </w:r>
        <w:r>
          <w:rPr>
            <w:noProof/>
          </w:rPr>
          <w:tab/>
        </w:r>
        <w:r w:rsidRPr="006104DF">
          <w:rPr>
            <w:rStyle w:val="Hyperlink"/>
            <w:noProof/>
          </w:rPr>
          <w:t>Bảng đặc tả thêm thông tin khách hàng/ đối tác</w:t>
        </w:r>
        <w:r>
          <w:rPr>
            <w:noProof/>
            <w:webHidden/>
          </w:rPr>
          <w:tab/>
        </w:r>
        <w:r>
          <w:rPr>
            <w:noProof/>
            <w:webHidden/>
          </w:rPr>
          <w:fldChar w:fldCharType="begin"/>
        </w:r>
        <w:r>
          <w:rPr>
            <w:noProof/>
            <w:webHidden/>
          </w:rPr>
          <w:instrText xml:space="preserve"> PAGEREF _Toc214004970 \h </w:instrText>
        </w:r>
        <w:r>
          <w:rPr>
            <w:noProof/>
            <w:webHidden/>
          </w:rPr>
        </w:r>
        <w:r>
          <w:rPr>
            <w:noProof/>
            <w:webHidden/>
          </w:rPr>
          <w:fldChar w:fldCharType="separate"/>
        </w:r>
        <w:r>
          <w:rPr>
            <w:noProof/>
            <w:webHidden/>
          </w:rPr>
          <w:t>22</w:t>
        </w:r>
        <w:r>
          <w:rPr>
            <w:noProof/>
            <w:webHidden/>
          </w:rPr>
          <w:fldChar w:fldCharType="end"/>
        </w:r>
      </w:hyperlink>
    </w:p>
    <w:p w14:paraId="76223D16" w14:textId="04749328" w:rsidR="00C12C96" w:rsidRDefault="00C12C96" w:rsidP="00C12C96">
      <w:pPr>
        <w:pStyle w:val="TableofFigures"/>
        <w:tabs>
          <w:tab w:val="left" w:pos="1440"/>
          <w:tab w:val="right" w:leader="dot" w:pos="9016"/>
        </w:tabs>
        <w:ind w:firstLine="0"/>
        <w:jc w:val="left"/>
        <w:rPr>
          <w:noProof/>
        </w:rPr>
      </w:pPr>
      <w:hyperlink w:anchor="_Toc214004971" w:history="1">
        <w:r w:rsidRPr="006104DF">
          <w:rPr>
            <w:rStyle w:val="Hyperlink"/>
            <w:noProof/>
          </w:rPr>
          <w:t>Bảng 3.15 -</w:t>
        </w:r>
        <w:r>
          <w:rPr>
            <w:noProof/>
          </w:rPr>
          <w:tab/>
        </w:r>
        <w:r w:rsidRPr="006104DF">
          <w:rPr>
            <w:rStyle w:val="Hyperlink"/>
            <w:noProof/>
          </w:rPr>
          <w:t>Bảng đặc tả sửa thông tin khách hàng/ đối tác</w:t>
        </w:r>
        <w:r>
          <w:rPr>
            <w:noProof/>
            <w:webHidden/>
          </w:rPr>
          <w:tab/>
        </w:r>
        <w:r>
          <w:rPr>
            <w:noProof/>
            <w:webHidden/>
          </w:rPr>
          <w:fldChar w:fldCharType="begin"/>
        </w:r>
        <w:r>
          <w:rPr>
            <w:noProof/>
            <w:webHidden/>
          </w:rPr>
          <w:instrText xml:space="preserve"> PAGEREF _Toc214004971 \h </w:instrText>
        </w:r>
        <w:r>
          <w:rPr>
            <w:noProof/>
            <w:webHidden/>
          </w:rPr>
        </w:r>
        <w:r>
          <w:rPr>
            <w:noProof/>
            <w:webHidden/>
          </w:rPr>
          <w:fldChar w:fldCharType="separate"/>
        </w:r>
        <w:r>
          <w:rPr>
            <w:noProof/>
            <w:webHidden/>
          </w:rPr>
          <w:t>22</w:t>
        </w:r>
        <w:r>
          <w:rPr>
            <w:noProof/>
            <w:webHidden/>
          </w:rPr>
          <w:fldChar w:fldCharType="end"/>
        </w:r>
      </w:hyperlink>
    </w:p>
    <w:p w14:paraId="1A8E6AEF" w14:textId="750A2B1E" w:rsidR="00C12C96" w:rsidRDefault="00C12C96" w:rsidP="00C12C96">
      <w:pPr>
        <w:pStyle w:val="TableofFigures"/>
        <w:tabs>
          <w:tab w:val="left" w:pos="1440"/>
          <w:tab w:val="right" w:leader="dot" w:pos="9016"/>
        </w:tabs>
        <w:ind w:firstLine="0"/>
        <w:jc w:val="left"/>
        <w:rPr>
          <w:noProof/>
        </w:rPr>
      </w:pPr>
      <w:hyperlink w:anchor="_Toc214004972" w:history="1">
        <w:r w:rsidRPr="006104DF">
          <w:rPr>
            <w:rStyle w:val="Hyperlink"/>
            <w:noProof/>
          </w:rPr>
          <w:t>Bảng 3.16 -</w:t>
        </w:r>
        <w:r>
          <w:rPr>
            <w:noProof/>
          </w:rPr>
          <w:tab/>
        </w:r>
        <w:r w:rsidRPr="006104DF">
          <w:rPr>
            <w:rStyle w:val="Hyperlink"/>
            <w:noProof/>
          </w:rPr>
          <w:t>Bảng đặc tả xóa  thông tin khách hàng/ đối tác</w:t>
        </w:r>
        <w:r>
          <w:rPr>
            <w:noProof/>
            <w:webHidden/>
          </w:rPr>
          <w:tab/>
        </w:r>
        <w:r>
          <w:rPr>
            <w:noProof/>
            <w:webHidden/>
          </w:rPr>
          <w:fldChar w:fldCharType="begin"/>
        </w:r>
        <w:r>
          <w:rPr>
            <w:noProof/>
            <w:webHidden/>
          </w:rPr>
          <w:instrText xml:space="preserve"> PAGEREF _Toc214004972 \h </w:instrText>
        </w:r>
        <w:r>
          <w:rPr>
            <w:noProof/>
            <w:webHidden/>
          </w:rPr>
        </w:r>
        <w:r>
          <w:rPr>
            <w:noProof/>
            <w:webHidden/>
          </w:rPr>
          <w:fldChar w:fldCharType="separate"/>
        </w:r>
        <w:r>
          <w:rPr>
            <w:noProof/>
            <w:webHidden/>
          </w:rPr>
          <w:t>23</w:t>
        </w:r>
        <w:r>
          <w:rPr>
            <w:noProof/>
            <w:webHidden/>
          </w:rPr>
          <w:fldChar w:fldCharType="end"/>
        </w:r>
      </w:hyperlink>
    </w:p>
    <w:p w14:paraId="64A902B4" w14:textId="05A755B2" w:rsidR="00C12C96" w:rsidRDefault="00C12C96" w:rsidP="00C12C96">
      <w:pPr>
        <w:pStyle w:val="TableofFigures"/>
        <w:tabs>
          <w:tab w:val="left" w:pos="1440"/>
          <w:tab w:val="right" w:leader="dot" w:pos="9016"/>
        </w:tabs>
        <w:ind w:firstLine="0"/>
        <w:jc w:val="left"/>
        <w:rPr>
          <w:noProof/>
        </w:rPr>
      </w:pPr>
      <w:hyperlink w:anchor="_Toc214004973" w:history="1">
        <w:r w:rsidRPr="006104DF">
          <w:rPr>
            <w:rStyle w:val="Hyperlink"/>
            <w:noProof/>
          </w:rPr>
          <w:t>Bảng 3.17 -</w:t>
        </w:r>
        <w:r>
          <w:rPr>
            <w:noProof/>
          </w:rPr>
          <w:tab/>
        </w:r>
        <w:r w:rsidRPr="006104DF">
          <w:rPr>
            <w:rStyle w:val="Hyperlink"/>
            <w:noProof/>
          </w:rPr>
          <w:t>Bảng đặc tả xem thông tin nhân viên</w:t>
        </w:r>
        <w:r>
          <w:rPr>
            <w:noProof/>
            <w:webHidden/>
          </w:rPr>
          <w:tab/>
        </w:r>
        <w:r>
          <w:rPr>
            <w:noProof/>
            <w:webHidden/>
          </w:rPr>
          <w:fldChar w:fldCharType="begin"/>
        </w:r>
        <w:r>
          <w:rPr>
            <w:noProof/>
            <w:webHidden/>
          </w:rPr>
          <w:instrText xml:space="preserve"> PAGEREF _Toc214004973 \h </w:instrText>
        </w:r>
        <w:r>
          <w:rPr>
            <w:noProof/>
            <w:webHidden/>
          </w:rPr>
        </w:r>
        <w:r>
          <w:rPr>
            <w:noProof/>
            <w:webHidden/>
          </w:rPr>
          <w:fldChar w:fldCharType="separate"/>
        </w:r>
        <w:r>
          <w:rPr>
            <w:noProof/>
            <w:webHidden/>
          </w:rPr>
          <w:t>23</w:t>
        </w:r>
        <w:r>
          <w:rPr>
            <w:noProof/>
            <w:webHidden/>
          </w:rPr>
          <w:fldChar w:fldCharType="end"/>
        </w:r>
      </w:hyperlink>
    </w:p>
    <w:p w14:paraId="42D98FDA" w14:textId="3569B7C3" w:rsidR="00C12C96" w:rsidRDefault="00C12C96" w:rsidP="00C12C96">
      <w:pPr>
        <w:pStyle w:val="TableofFigures"/>
        <w:tabs>
          <w:tab w:val="left" w:pos="1440"/>
          <w:tab w:val="right" w:leader="dot" w:pos="9016"/>
        </w:tabs>
        <w:ind w:firstLine="0"/>
        <w:jc w:val="left"/>
        <w:rPr>
          <w:noProof/>
        </w:rPr>
      </w:pPr>
      <w:hyperlink w:anchor="_Toc214004974" w:history="1">
        <w:r w:rsidRPr="006104DF">
          <w:rPr>
            <w:rStyle w:val="Hyperlink"/>
            <w:noProof/>
          </w:rPr>
          <w:t>Bảng 3.18 -</w:t>
        </w:r>
        <w:r>
          <w:rPr>
            <w:noProof/>
          </w:rPr>
          <w:tab/>
        </w:r>
        <w:r w:rsidRPr="006104DF">
          <w:rPr>
            <w:rStyle w:val="Hyperlink"/>
            <w:noProof/>
          </w:rPr>
          <w:t>Bảng đặc tả thêm thông tin nhân viên</w:t>
        </w:r>
        <w:r>
          <w:rPr>
            <w:noProof/>
            <w:webHidden/>
          </w:rPr>
          <w:tab/>
        </w:r>
        <w:r>
          <w:rPr>
            <w:noProof/>
            <w:webHidden/>
          </w:rPr>
          <w:fldChar w:fldCharType="begin"/>
        </w:r>
        <w:r>
          <w:rPr>
            <w:noProof/>
            <w:webHidden/>
          </w:rPr>
          <w:instrText xml:space="preserve"> PAGEREF _Toc214004974 \h </w:instrText>
        </w:r>
        <w:r>
          <w:rPr>
            <w:noProof/>
            <w:webHidden/>
          </w:rPr>
        </w:r>
        <w:r>
          <w:rPr>
            <w:noProof/>
            <w:webHidden/>
          </w:rPr>
          <w:fldChar w:fldCharType="separate"/>
        </w:r>
        <w:r>
          <w:rPr>
            <w:noProof/>
            <w:webHidden/>
          </w:rPr>
          <w:t>24</w:t>
        </w:r>
        <w:r>
          <w:rPr>
            <w:noProof/>
            <w:webHidden/>
          </w:rPr>
          <w:fldChar w:fldCharType="end"/>
        </w:r>
      </w:hyperlink>
    </w:p>
    <w:p w14:paraId="2F707D95" w14:textId="394ECAE4" w:rsidR="00C12C96" w:rsidRDefault="00C12C96" w:rsidP="00C12C96">
      <w:pPr>
        <w:pStyle w:val="TableofFigures"/>
        <w:tabs>
          <w:tab w:val="left" w:pos="1440"/>
          <w:tab w:val="right" w:leader="dot" w:pos="9016"/>
        </w:tabs>
        <w:ind w:firstLine="0"/>
        <w:jc w:val="left"/>
        <w:rPr>
          <w:noProof/>
        </w:rPr>
      </w:pPr>
      <w:hyperlink w:anchor="_Toc214004975" w:history="1">
        <w:r w:rsidRPr="006104DF">
          <w:rPr>
            <w:rStyle w:val="Hyperlink"/>
            <w:noProof/>
          </w:rPr>
          <w:t>Bảng 3.19 -</w:t>
        </w:r>
        <w:r>
          <w:rPr>
            <w:noProof/>
          </w:rPr>
          <w:tab/>
        </w:r>
        <w:r w:rsidRPr="006104DF">
          <w:rPr>
            <w:rStyle w:val="Hyperlink"/>
            <w:noProof/>
          </w:rPr>
          <w:t>Bảng đặc tả sửa  thông tin nhân viên</w:t>
        </w:r>
        <w:r>
          <w:rPr>
            <w:noProof/>
            <w:webHidden/>
          </w:rPr>
          <w:tab/>
        </w:r>
        <w:r>
          <w:rPr>
            <w:noProof/>
            <w:webHidden/>
          </w:rPr>
          <w:fldChar w:fldCharType="begin"/>
        </w:r>
        <w:r>
          <w:rPr>
            <w:noProof/>
            <w:webHidden/>
          </w:rPr>
          <w:instrText xml:space="preserve"> PAGEREF _Toc214004975 \h </w:instrText>
        </w:r>
        <w:r>
          <w:rPr>
            <w:noProof/>
            <w:webHidden/>
          </w:rPr>
        </w:r>
        <w:r>
          <w:rPr>
            <w:noProof/>
            <w:webHidden/>
          </w:rPr>
          <w:fldChar w:fldCharType="separate"/>
        </w:r>
        <w:r>
          <w:rPr>
            <w:noProof/>
            <w:webHidden/>
          </w:rPr>
          <w:t>24</w:t>
        </w:r>
        <w:r>
          <w:rPr>
            <w:noProof/>
            <w:webHidden/>
          </w:rPr>
          <w:fldChar w:fldCharType="end"/>
        </w:r>
      </w:hyperlink>
    </w:p>
    <w:p w14:paraId="098E7960" w14:textId="5233E96F" w:rsidR="00C12C96" w:rsidRDefault="00C12C96" w:rsidP="00C12C96">
      <w:pPr>
        <w:pStyle w:val="TableofFigures"/>
        <w:tabs>
          <w:tab w:val="left" w:pos="1440"/>
          <w:tab w:val="right" w:leader="dot" w:pos="9016"/>
        </w:tabs>
        <w:ind w:firstLine="0"/>
        <w:jc w:val="left"/>
        <w:rPr>
          <w:noProof/>
        </w:rPr>
      </w:pPr>
      <w:hyperlink w:anchor="_Toc214004976" w:history="1">
        <w:r w:rsidRPr="006104DF">
          <w:rPr>
            <w:rStyle w:val="Hyperlink"/>
            <w:noProof/>
          </w:rPr>
          <w:t>Bảng 3.20 -</w:t>
        </w:r>
        <w:r>
          <w:rPr>
            <w:noProof/>
          </w:rPr>
          <w:tab/>
        </w:r>
        <w:r w:rsidRPr="006104DF">
          <w:rPr>
            <w:rStyle w:val="Hyperlink"/>
            <w:noProof/>
          </w:rPr>
          <w:t>Bảng đặc tả công nợ khách hàng/ đối tác</w:t>
        </w:r>
        <w:r>
          <w:rPr>
            <w:noProof/>
            <w:webHidden/>
          </w:rPr>
          <w:tab/>
        </w:r>
        <w:r>
          <w:rPr>
            <w:noProof/>
            <w:webHidden/>
          </w:rPr>
          <w:fldChar w:fldCharType="begin"/>
        </w:r>
        <w:r>
          <w:rPr>
            <w:noProof/>
            <w:webHidden/>
          </w:rPr>
          <w:instrText xml:space="preserve"> PAGEREF _Toc214004976 \h </w:instrText>
        </w:r>
        <w:r>
          <w:rPr>
            <w:noProof/>
            <w:webHidden/>
          </w:rPr>
        </w:r>
        <w:r>
          <w:rPr>
            <w:noProof/>
            <w:webHidden/>
          </w:rPr>
          <w:fldChar w:fldCharType="separate"/>
        </w:r>
        <w:r>
          <w:rPr>
            <w:noProof/>
            <w:webHidden/>
          </w:rPr>
          <w:t>25</w:t>
        </w:r>
        <w:r>
          <w:rPr>
            <w:noProof/>
            <w:webHidden/>
          </w:rPr>
          <w:fldChar w:fldCharType="end"/>
        </w:r>
      </w:hyperlink>
    </w:p>
    <w:p w14:paraId="39D30CDA" w14:textId="0D4AF3A7" w:rsidR="00C12C96" w:rsidRDefault="00C12C96" w:rsidP="00C12C96">
      <w:pPr>
        <w:pStyle w:val="TableofFigures"/>
        <w:tabs>
          <w:tab w:val="left" w:pos="1440"/>
          <w:tab w:val="right" w:leader="dot" w:pos="9016"/>
        </w:tabs>
        <w:ind w:firstLine="0"/>
        <w:jc w:val="left"/>
        <w:rPr>
          <w:noProof/>
        </w:rPr>
      </w:pPr>
      <w:hyperlink w:anchor="_Toc214004977" w:history="1">
        <w:r w:rsidRPr="006104DF">
          <w:rPr>
            <w:rStyle w:val="Hyperlink"/>
            <w:noProof/>
          </w:rPr>
          <w:t>Bảng 3.21 -</w:t>
        </w:r>
        <w:r>
          <w:rPr>
            <w:noProof/>
          </w:rPr>
          <w:tab/>
        </w:r>
        <w:r w:rsidRPr="006104DF">
          <w:rPr>
            <w:rStyle w:val="Hyperlink"/>
            <w:noProof/>
          </w:rPr>
          <w:t>Bảng đặc tả báo cáo doanh thu xe/ hợp đồng</w:t>
        </w:r>
        <w:r>
          <w:rPr>
            <w:noProof/>
            <w:webHidden/>
          </w:rPr>
          <w:tab/>
        </w:r>
        <w:r>
          <w:rPr>
            <w:noProof/>
            <w:webHidden/>
          </w:rPr>
          <w:fldChar w:fldCharType="begin"/>
        </w:r>
        <w:r>
          <w:rPr>
            <w:noProof/>
            <w:webHidden/>
          </w:rPr>
          <w:instrText xml:space="preserve"> PAGEREF _Toc214004977 \h </w:instrText>
        </w:r>
        <w:r>
          <w:rPr>
            <w:noProof/>
            <w:webHidden/>
          </w:rPr>
        </w:r>
        <w:r>
          <w:rPr>
            <w:noProof/>
            <w:webHidden/>
          </w:rPr>
          <w:fldChar w:fldCharType="separate"/>
        </w:r>
        <w:r>
          <w:rPr>
            <w:noProof/>
            <w:webHidden/>
          </w:rPr>
          <w:t>25</w:t>
        </w:r>
        <w:r>
          <w:rPr>
            <w:noProof/>
            <w:webHidden/>
          </w:rPr>
          <w:fldChar w:fldCharType="end"/>
        </w:r>
      </w:hyperlink>
    </w:p>
    <w:p w14:paraId="70A0CAC7" w14:textId="24BC6D71" w:rsidR="00C12C96" w:rsidRDefault="00C12C96" w:rsidP="00C12C96">
      <w:pPr>
        <w:pStyle w:val="TableofFigures"/>
        <w:tabs>
          <w:tab w:val="left" w:pos="1440"/>
          <w:tab w:val="right" w:leader="dot" w:pos="9016"/>
        </w:tabs>
        <w:ind w:firstLine="0"/>
        <w:jc w:val="left"/>
        <w:rPr>
          <w:noProof/>
        </w:rPr>
      </w:pPr>
      <w:hyperlink w:anchor="_Toc214004978" w:history="1">
        <w:r w:rsidRPr="006104DF">
          <w:rPr>
            <w:rStyle w:val="Hyperlink"/>
            <w:noProof/>
          </w:rPr>
          <w:t>Bảng 3.22 -</w:t>
        </w:r>
        <w:r>
          <w:rPr>
            <w:noProof/>
          </w:rPr>
          <w:tab/>
        </w:r>
        <w:r w:rsidRPr="006104DF">
          <w:rPr>
            <w:rStyle w:val="Hyperlink"/>
            <w:noProof/>
          </w:rPr>
          <w:t>Bảng đặc tả báo cáo doanh thu khách hàng</w:t>
        </w:r>
        <w:r>
          <w:rPr>
            <w:noProof/>
            <w:webHidden/>
          </w:rPr>
          <w:tab/>
        </w:r>
        <w:r>
          <w:rPr>
            <w:noProof/>
            <w:webHidden/>
          </w:rPr>
          <w:fldChar w:fldCharType="begin"/>
        </w:r>
        <w:r>
          <w:rPr>
            <w:noProof/>
            <w:webHidden/>
          </w:rPr>
          <w:instrText xml:space="preserve"> PAGEREF _Toc214004978 \h </w:instrText>
        </w:r>
        <w:r>
          <w:rPr>
            <w:noProof/>
            <w:webHidden/>
          </w:rPr>
        </w:r>
        <w:r>
          <w:rPr>
            <w:noProof/>
            <w:webHidden/>
          </w:rPr>
          <w:fldChar w:fldCharType="separate"/>
        </w:r>
        <w:r>
          <w:rPr>
            <w:noProof/>
            <w:webHidden/>
          </w:rPr>
          <w:t>25</w:t>
        </w:r>
        <w:r>
          <w:rPr>
            <w:noProof/>
            <w:webHidden/>
          </w:rPr>
          <w:fldChar w:fldCharType="end"/>
        </w:r>
      </w:hyperlink>
    </w:p>
    <w:p w14:paraId="0DAFA399" w14:textId="63902E59" w:rsidR="00276309" w:rsidRDefault="00C12C96" w:rsidP="00C12C96">
      <w:pPr>
        <w:ind w:firstLine="0"/>
        <w:jc w:val="left"/>
        <w:rPr>
          <w:lang w:val="en-US"/>
        </w:rPr>
      </w:pPr>
      <w:r>
        <w:rPr>
          <w:lang w:val="en-US"/>
        </w:rPr>
        <w:fldChar w:fldCharType="end"/>
      </w:r>
    </w:p>
    <w:p w14:paraId="474CF2D2" w14:textId="77777777" w:rsidR="00276309" w:rsidRDefault="00276309">
      <w:pPr>
        <w:spacing w:after="160" w:line="240" w:lineRule="auto"/>
        <w:ind w:firstLine="450"/>
        <w:jc w:val="center"/>
        <w:rPr>
          <w:rFonts w:cs="Times New Roman"/>
          <w:lang w:val="en-US"/>
        </w:rPr>
      </w:pPr>
    </w:p>
    <w:p w14:paraId="3B2D2A0C" w14:textId="77777777" w:rsidR="00276309" w:rsidRDefault="00276309">
      <w:pPr>
        <w:spacing w:after="160" w:line="240" w:lineRule="auto"/>
        <w:ind w:firstLine="450"/>
        <w:jc w:val="center"/>
        <w:rPr>
          <w:rFonts w:cs="Times New Roman"/>
          <w:lang w:val="en-US"/>
        </w:rPr>
        <w:sectPr w:rsidR="00276309" w:rsidSect="00C12C96">
          <w:pgSz w:w="11906" w:h="16838"/>
          <w:pgMar w:top="1440" w:right="1440" w:bottom="993" w:left="1440" w:header="720" w:footer="720" w:gutter="0"/>
          <w:pgNumType w:fmt="lowerRoman"/>
          <w:cols w:space="720"/>
        </w:sectPr>
      </w:pPr>
    </w:p>
    <w:p w14:paraId="28CC2827" w14:textId="573E6B46" w:rsidR="00276309" w:rsidRDefault="00276309" w:rsidP="00C12C96">
      <w:pPr>
        <w:spacing w:after="160" w:line="240" w:lineRule="auto"/>
        <w:ind w:firstLine="450"/>
        <w:jc w:val="left"/>
        <w:rPr>
          <w:rFonts w:cs="Times New Roman"/>
          <w:b/>
          <w:bCs/>
          <w:lang w:val="en-US"/>
        </w:rPr>
      </w:pPr>
      <w:proofErr w:type="spellStart"/>
      <w:r w:rsidRPr="00C12C96">
        <w:rPr>
          <w:rFonts w:cs="Times New Roman"/>
          <w:b/>
          <w:bCs/>
          <w:lang w:val="en-US"/>
        </w:rPr>
        <w:lastRenderedPageBreak/>
        <w:t>Mục</w:t>
      </w:r>
      <w:proofErr w:type="spellEnd"/>
      <w:r w:rsidRPr="00C12C96">
        <w:rPr>
          <w:rFonts w:cs="Times New Roman"/>
          <w:b/>
          <w:bCs/>
          <w:lang w:val="en-US"/>
        </w:rPr>
        <w:t xml:space="preserve"> </w:t>
      </w:r>
      <w:proofErr w:type="spellStart"/>
      <w:r w:rsidRPr="00C12C96">
        <w:rPr>
          <w:rFonts w:cs="Times New Roman"/>
          <w:b/>
          <w:bCs/>
          <w:lang w:val="en-US"/>
        </w:rPr>
        <w:t>lục</w:t>
      </w:r>
      <w:proofErr w:type="spellEnd"/>
      <w:r w:rsidRPr="00C12C96">
        <w:rPr>
          <w:rFonts w:cs="Times New Roman"/>
          <w:b/>
          <w:bCs/>
          <w:lang w:val="en-US"/>
        </w:rPr>
        <w:t xml:space="preserve"> </w:t>
      </w:r>
      <w:proofErr w:type="spellStart"/>
      <w:r w:rsidRPr="00C12C96">
        <w:rPr>
          <w:rFonts w:cs="Times New Roman"/>
          <w:b/>
          <w:bCs/>
          <w:lang w:val="en-US"/>
        </w:rPr>
        <w:t>hình</w:t>
      </w:r>
      <w:proofErr w:type="spellEnd"/>
    </w:p>
    <w:p w14:paraId="64BF354C" w14:textId="61BEF69D" w:rsidR="00C12C96" w:rsidRDefault="00C12C96">
      <w:pPr>
        <w:pStyle w:val="TableofFigures"/>
        <w:tabs>
          <w:tab w:val="left" w:pos="2022"/>
          <w:tab w:val="right" w:leader="dot" w:pos="9016"/>
        </w:tabs>
        <w:rPr>
          <w:rFonts w:asciiTheme="minorHAnsi" w:eastAsiaTheme="minorEastAsia" w:hAnsiTheme="minorHAnsi" w:cstheme="minorBidi"/>
          <w:noProof/>
          <w:kern w:val="2"/>
          <w:sz w:val="24"/>
          <w:szCs w:val="24"/>
          <w:lang w:val="en-US"/>
          <w14:ligatures w14:val="standardContextual"/>
        </w:rPr>
      </w:pPr>
      <w:r>
        <w:rPr>
          <w:rFonts w:cs="Times New Roman"/>
          <w:b/>
          <w:bCs/>
          <w:lang w:val="en-US"/>
        </w:rPr>
        <w:fldChar w:fldCharType="begin"/>
      </w:r>
      <w:r>
        <w:rPr>
          <w:rFonts w:cs="Times New Roman"/>
          <w:b/>
          <w:bCs/>
          <w:lang w:val="en-US"/>
        </w:rPr>
        <w:instrText xml:space="preserve"> TOC \h \z \t "hínhtyles" \c </w:instrText>
      </w:r>
      <w:r>
        <w:rPr>
          <w:rFonts w:cs="Times New Roman"/>
          <w:b/>
          <w:bCs/>
          <w:lang w:val="en-US"/>
        </w:rPr>
        <w:fldChar w:fldCharType="separate"/>
      </w:r>
      <w:hyperlink w:anchor="_Toc214005004" w:history="1">
        <w:r w:rsidRPr="00AD0790">
          <w:rPr>
            <w:rStyle w:val="Hyperlink"/>
            <w:noProof/>
          </w:rPr>
          <w:t>Hình 3.1 -</w:t>
        </w:r>
        <w:r>
          <w:rPr>
            <w:rFonts w:asciiTheme="minorHAnsi" w:eastAsiaTheme="minorEastAsia" w:hAnsiTheme="minorHAnsi" w:cstheme="minorBidi"/>
            <w:noProof/>
            <w:kern w:val="2"/>
            <w:sz w:val="24"/>
            <w:szCs w:val="24"/>
            <w:lang w:val="en-US"/>
            <w14:ligatures w14:val="standardContextual"/>
          </w:rPr>
          <w:tab/>
        </w:r>
        <w:r w:rsidRPr="00AD0790">
          <w:rPr>
            <w:rStyle w:val="Hyperlink"/>
            <w:noProof/>
          </w:rPr>
          <w:t>Sơ đồ hoạt động của hệ thống</w:t>
        </w:r>
        <w:r>
          <w:rPr>
            <w:noProof/>
            <w:webHidden/>
          </w:rPr>
          <w:tab/>
        </w:r>
        <w:r>
          <w:rPr>
            <w:noProof/>
            <w:webHidden/>
          </w:rPr>
          <w:fldChar w:fldCharType="begin"/>
        </w:r>
        <w:r>
          <w:rPr>
            <w:noProof/>
            <w:webHidden/>
          </w:rPr>
          <w:instrText xml:space="preserve"> PAGEREF _Toc214005004 \h </w:instrText>
        </w:r>
        <w:r>
          <w:rPr>
            <w:noProof/>
            <w:webHidden/>
          </w:rPr>
        </w:r>
        <w:r>
          <w:rPr>
            <w:noProof/>
            <w:webHidden/>
          </w:rPr>
          <w:fldChar w:fldCharType="separate"/>
        </w:r>
        <w:r>
          <w:rPr>
            <w:noProof/>
            <w:webHidden/>
          </w:rPr>
          <w:t>26</w:t>
        </w:r>
        <w:r>
          <w:rPr>
            <w:noProof/>
            <w:webHidden/>
          </w:rPr>
          <w:fldChar w:fldCharType="end"/>
        </w:r>
      </w:hyperlink>
    </w:p>
    <w:p w14:paraId="166C954C" w14:textId="23015FBD" w:rsidR="00C12C96" w:rsidRDefault="00C12C96">
      <w:pPr>
        <w:pStyle w:val="TableofFigures"/>
        <w:tabs>
          <w:tab w:val="left" w:pos="2022"/>
          <w:tab w:val="right" w:leader="dot" w:pos="9016"/>
        </w:tabs>
        <w:rPr>
          <w:rFonts w:asciiTheme="minorHAnsi" w:eastAsiaTheme="minorEastAsia" w:hAnsiTheme="minorHAnsi" w:cstheme="minorBidi"/>
          <w:noProof/>
          <w:kern w:val="2"/>
          <w:sz w:val="24"/>
          <w:szCs w:val="24"/>
          <w:lang w:val="en-US"/>
          <w14:ligatures w14:val="standardContextual"/>
        </w:rPr>
      </w:pPr>
      <w:hyperlink w:anchor="_Toc214005005" w:history="1">
        <w:r w:rsidRPr="00AD0790">
          <w:rPr>
            <w:rStyle w:val="Hyperlink"/>
            <w:noProof/>
          </w:rPr>
          <w:t>Hình 3.2 -</w:t>
        </w:r>
        <w:r>
          <w:rPr>
            <w:rFonts w:asciiTheme="minorHAnsi" w:eastAsiaTheme="minorEastAsia" w:hAnsiTheme="minorHAnsi" w:cstheme="minorBidi"/>
            <w:noProof/>
            <w:kern w:val="2"/>
            <w:sz w:val="24"/>
            <w:szCs w:val="24"/>
            <w:lang w:val="en-US"/>
            <w14:ligatures w14:val="standardContextual"/>
          </w:rPr>
          <w:tab/>
        </w:r>
        <w:r w:rsidRPr="00AD0790">
          <w:rPr>
            <w:rStyle w:val="Hyperlink"/>
            <w:noProof/>
          </w:rPr>
          <w:t>Hình 3. Diagram tổng thể của hệ thống</w:t>
        </w:r>
        <w:r>
          <w:rPr>
            <w:noProof/>
            <w:webHidden/>
          </w:rPr>
          <w:tab/>
        </w:r>
        <w:r>
          <w:rPr>
            <w:noProof/>
            <w:webHidden/>
          </w:rPr>
          <w:fldChar w:fldCharType="begin"/>
        </w:r>
        <w:r>
          <w:rPr>
            <w:noProof/>
            <w:webHidden/>
          </w:rPr>
          <w:instrText xml:space="preserve"> PAGEREF _Toc214005005 \h </w:instrText>
        </w:r>
        <w:r>
          <w:rPr>
            <w:noProof/>
            <w:webHidden/>
          </w:rPr>
        </w:r>
        <w:r>
          <w:rPr>
            <w:noProof/>
            <w:webHidden/>
          </w:rPr>
          <w:fldChar w:fldCharType="separate"/>
        </w:r>
        <w:r>
          <w:rPr>
            <w:noProof/>
            <w:webHidden/>
          </w:rPr>
          <w:t>28</w:t>
        </w:r>
        <w:r>
          <w:rPr>
            <w:noProof/>
            <w:webHidden/>
          </w:rPr>
          <w:fldChar w:fldCharType="end"/>
        </w:r>
      </w:hyperlink>
    </w:p>
    <w:p w14:paraId="5EA82FFE" w14:textId="718F4450" w:rsidR="00C12C96" w:rsidRDefault="00C12C96">
      <w:pPr>
        <w:pStyle w:val="TableofFigures"/>
        <w:tabs>
          <w:tab w:val="left" w:pos="2022"/>
          <w:tab w:val="right" w:leader="dot" w:pos="9016"/>
        </w:tabs>
        <w:rPr>
          <w:rFonts w:asciiTheme="minorHAnsi" w:eastAsiaTheme="minorEastAsia" w:hAnsiTheme="minorHAnsi" w:cstheme="minorBidi"/>
          <w:noProof/>
          <w:kern w:val="2"/>
          <w:sz w:val="24"/>
          <w:szCs w:val="24"/>
          <w:lang w:val="en-US"/>
          <w14:ligatures w14:val="standardContextual"/>
        </w:rPr>
      </w:pPr>
      <w:hyperlink w:anchor="_Toc214005006" w:history="1">
        <w:r w:rsidRPr="00AD0790">
          <w:rPr>
            <w:rStyle w:val="Hyperlink"/>
            <w:noProof/>
          </w:rPr>
          <w:t>Hình 3.3 -</w:t>
        </w:r>
        <w:r>
          <w:rPr>
            <w:rFonts w:asciiTheme="minorHAnsi" w:eastAsiaTheme="minorEastAsia" w:hAnsiTheme="minorHAnsi" w:cstheme="minorBidi"/>
            <w:noProof/>
            <w:kern w:val="2"/>
            <w:sz w:val="24"/>
            <w:szCs w:val="24"/>
            <w:lang w:val="en-US"/>
            <w14:ligatures w14:val="standardContextual"/>
          </w:rPr>
          <w:tab/>
        </w:r>
        <w:r w:rsidRPr="00AD0790">
          <w:rPr>
            <w:rStyle w:val="Hyperlink"/>
            <w:noProof/>
          </w:rPr>
          <w:t>Diagram bảng công nợ và khách hàng, đối tác</w:t>
        </w:r>
        <w:r>
          <w:rPr>
            <w:noProof/>
            <w:webHidden/>
          </w:rPr>
          <w:tab/>
        </w:r>
        <w:r>
          <w:rPr>
            <w:noProof/>
            <w:webHidden/>
          </w:rPr>
          <w:fldChar w:fldCharType="begin"/>
        </w:r>
        <w:r>
          <w:rPr>
            <w:noProof/>
            <w:webHidden/>
          </w:rPr>
          <w:instrText xml:space="preserve"> PAGEREF _Toc214005006 \h </w:instrText>
        </w:r>
        <w:r>
          <w:rPr>
            <w:noProof/>
            <w:webHidden/>
          </w:rPr>
        </w:r>
        <w:r>
          <w:rPr>
            <w:noProof/>
            <w:webHidden/>
          </w:rPr>
          <w:fldChar w:fldCharType="separate"/>
        </w:r>
        <w:r>
          <w:rPr>
            <w:noProof/>
            <w:webHidden/>
          </w:rPr>
          <w:t>29</w:t>
        </w:r>
        <w:r>
          <w:rPr>
            <w:noProof/>
            <w:webHidden/>
          </w:rPr>
          <w:fldChar w:fldCharType="end"/>
        </w:r>
      </w:hyperlink>
    </w:p>
    <w:p w14:paraId="754603A1" w14:textId="524F9C1F" w:rsidR="00C12C96" w:rsidRDefault="00C12C96">
      <w:pPr>
        <w:pStyle w:val="TableofFigures"/>
        <w:tabs>
          <w:tab w:val="left" w:pos="2022"/>
          <w:tab w:val="right" w:leader="dot" w:pos="9016"/>
        </w:tabs>
        <w:rPr>
          <w:rFonts w:asciiTheme="minorHAnsi" w:eastAsiaTheme="minorEastAsia" w:hAnsiTheme="minorHAnsi" w:cstheme="minorBidi"/>
          <w:noProof/>
          <w:kern w:val="2"/>
          <w:sz w:val="24"/>
          <w:szCs w:val="24"/>
          <w:lang w:val="en-US"/>
          <w14:ligatures w14:val="standardContextual"/>
        </w:rPr>
      </w:pPr>
      <w:hyperlink w:anchor="_Toc214005007" w:history="1">
        <w:r w:rsidRPr="00AD0790">
          <w:rPr>
            <w:rStyle w:val="Hyperlink"/>
            <w:noProof/>
          </w:rPr>
          <w:t>Hình 3.4 -</w:t>
        </w:r>
        <w:r>
          <w:rPr>
            <w:rFonts w:asciiTheme="minorHAnsi" w:eastAsiaTheme="minorEastAsia" w:hAnsiTheme="minorHAnsi" w:cstheme="minorBidi"/>
            <w:noProof/>
            <w:kern w:val="2"/>
            <w:sz w:val="24"/>
            <w:szCs w:val="24"/>
            <w:lang w:val="en-US"/>
            <w14:ligatures w14:val="standardContextual"/>
          </w:rPr>
          <w:tab/>
        </w:r>
        <w:r w:rsidRPr="00AD0790">
          <w:rPr>
            <w:rStyle w:val="Hyperlink"/>
            <w:noProof/>
          </w:rPr>
          <w:t>Diagram bảng hợp đồng</w:t>
        </w:r>
        <w:r>
          <w:rPr>
            <w:noProof/>
            <w:webHidden/>
          </w:rPr>
          <w:tab/>
        </w:r>
        <w:r>
          <w:rPr>
            <w:noProof/>
            <w:webHidden/>
          </w:rPr>
          <w:fldChar w:fldCharType="begin"/>
        </w:r>
        <w:r>
          <w:rPr>
            <w:noProof/>
            <w:webHidden/>
          </w:rPr>
          <w:instrText xml:space="preserve"> PAGEREF _Toc214005007 \h </w:instrText>
        </w:r>
        <w:r>
          <w:rPr>
            <w:noProof/>
            <w:webHidden/>
          </w:rPr>
        </w:r>
        <w:r>
          <w:rPr>
            <w:noProof/>
            <w:webHidden/>
          </w:rPr>
          <w:fldChar w:fldCharType="separate"/>
        </w:r>
        <w:r>
          <w:rPr>
            <w:noProof/>
            <w:webHidden/>
          </w:rPr>
          <w:t>29</w:t>
        </w:r>
        <w:r>
          <w:rPr>
            <w:noProof/>
            <w:webHidden/>
          </w:rPr>
          <w:fldChar w:fldCharType="end"/>
        </w:r>
      </w:hyperlink>
    </w:p>
    <w:p w14:paraId="1A0627F5" w14:textId="57F587F2" w:rsidR="00C12C96" w:rsidRDefault="00C12C96">
      <w:pPr>
        <w:pStyle w:val="TableofFigures"/>
        <w:tabs>
          <w:tab w:val="left" w:pos="2022"/>
          <w:tab w:val="right" w:leader="dot" w:pos="9016"/>
        </w:tabs>
        <w:rPr>
          <w:rFonts w:asciiTheme="minorHAnsi" w:eastAsiaTheme="minorEastAsia" w:hAnsiTheme="minorHAnsi" w:cstheme="minorBidi"/>
          <w:noProof/>
          <w:kern w:val="2"/>
          <w:sz w:val="24"/>
          <w:szCs w:val="24"/>
          <w:lang w:val="en-US"/>
          <w14:ligatures w14:val="standardContextual"/>
        </w:rPr>
      </w:pPr>
      <w:hyperlink w:anchor="_Toc214005008" w:history="1">
        <w:r w:rsidRPr="00AD0790">
          <w:rPr>
            <w:rStyle w:val="Hyperlink"/>
            <w:noProof/>
          </w:rPr>
          <w:t>Hình 3.5 -</w:t>
        </w:r>
        <w:r>
          <w:rPr>
            <w:rFonts w:asciiTheme="minorHAnsi" w:eastAsiaTheme="minorEastAsia" w:hAnsiTheme="minorHAnsi" w:cstheme="minorBidi"/>
            <w:noProof/>
            <w:kern w:val="2"/>
            <w:sz w:val="24"/>
            <w:szCs w:val="24"/>
            <w:lang w:val="en-US"/>
            <w14:ligatures w14:val="standardContextual"/>
          </w:rPr>
          <w:tab/>
        </w:r>
        <w:r w:rsidRPr="00AD0790">
          <w:rPr>
            <w:rStyle w:val="Hyperlink"/>
            <w:noProof/>
          </w:rPr>
          <w:t>Diagram bảng yêu cầu</w:t>
        </w:r>
        <w:r>
          <w:rPr>
            <w:noProof/>
            <w:webHidden/>
          </w:rPr>
          <w:tab/>
        </w:r>
        <w:r>
          <w:rPr>
            <w:noProof/>
            <w:webHidden/>
          </w:rPr>
          <w:fldChar w:fldCharType="begin"/>
        </w:r>
        <w:r>
          <w:rPr>
            <w:noProof/>
            <w:webHidden/>
          </w:rPr>
          <w:instrText xml:space="preserve"> PAGEREF _Toc214005008 \h </w:instrText>
        </w:r>
        <w:r>
          <w:rPr>
            <w:noProof/>
            <w:webHidden/>
          </w:rPr>
        </w:r>
        <w:r>
          <w:rPr>
            <w:noProof/>
            <w:webHidden/>
          </w:rPr>
          <w:fldChar w:fldCharType="separate"/>
        </w:r>
        <w:r>
          <w:rPr>
            <w:noProof/>
            <w:webHidden/>
          </w:rPr>
          <w:t>30</w:t>
        </w:r>
        <w:r>
          <w:rPr>
            <w:noProof/>
            <w:webHidden/>
          </w:rPr>
          <w:fldChar w:fldCharType="end"/>
        </w:r>
      </w:hyperlink>
    </w:p>
    <w:p w14:paraId="7937AE34" w14:textId="576D3B7F" w:rsidR="00C12C96" w:rsidRDefault="00C12C96">
      <w:pPr>
        <w:pStyle w:val="TableofFigures"/>
        <w:tabs>
          <w:tab w:val="left" w:pos="2022"/>
          <w:tab w:val="right" w:leader="dot" w:pos="9016"/>
        </w:tabs>
        <w:rPr>
          <w:rFonts w:asciiTheme="minorHAnsi" w:eastAsiaTheme="minorEastAsia" w:hAnsiTheme="minorHAnsi" w:cstheme="minorBidi"/>
          <w:noProof/>
          <w:kern w:val="2"/>
          <w:sz w:val="24"/>
          <w:szCs w:val="24"/>
          <w:lang w:val="en-US"/>
          <w14:ligatures w14:val="standardContextual"/>
        </w:rPr>
      </w:pPr>
      <w:hyperlink w:anchor="_Toc214005009" w:history="1">
        <w:r w:rsidRPr="00AD0790">
          <w:rPr>
            <w:rStyle w:val="Hyperlink"/>
            <w:noProof/>
          </w:rPr>
          <w:t>Hình 3.6 -</w:t>
        </w:r>
        <w:r>
          <w:rPr>
            <w:rFonts w:asciiTheme="minorHAnsi" w:eastAsiaTheme="minorEastAsia" w:hAnsiTheme="minorHAnsi" w:cstheme="minorBidi"/>
            <w:noProof/>
            <w:kern w:val="2"/>
            <w:sz w:val="24"/>
            <w:szCs w:val="24"/>
            <w:lang w:val="en-US"/>
            <w14:ligatures w14:val="standardContextual"/>
          </w:rPr>
          <w:tab/>
        </w:r>
        <w:r w:rsidRPr="00AD0790">
          <w:rPr>
            <w:rStyle w:val="Hyperlink"/>
            <w:noProof/>
          </w:rPr>
          <w:t>Diagram bảng xe</w:t>
        </w:r>
        <w:r>
          <w:rPr>
            <w:noProof/>
            <w:webHidden/>
          </w:rPr>
          <w:tab/>
        </w:r>
        <w:r>
          <w:rPr>
            <w:noProof/>
            <w:webHidden/>
          </w:rPr>
          <w:fldChar w:fldCharType="begin"/>
        </w:r>
        <w:r>
          <w:rPr>
            <w:noProof/>
            <w:webHidden/>
          </w:rPr>
          <w:instrText xml:space="preserve"> PAGEREF _Toc214005009 \h </w:instrText>
        </w:r>
        <w:r>
          <w:rPr>
            <w:noProof/>
            <w:webHidden/>
          </w:rPr>
        </w:r>
        <w:r>
          <w:rPr>
            <w:noProof/>
            <w:webHidden/>
          </w:rPr>
          <w:fldChar w:fldCharType="separate"/>
        </w:r>
        <w:r>
          <w:rPr>
            <w:noProof/>
            <w:webHidden/>
          </w:rPr>
          <w:t>30</w:t>
        </w:r>
        <w:r>
          <w:rPr>
            <w:noProof/>
            <w:webHidden/>
          </w:rPr>
          <w:fldChar w:fldCharType="end"/>
        </w:r>
      </w:hyperlink>
    </w:p>
    <w:p w14:paraId="6822F6AD" w14:textId="7EB34D23" w:rsidR="00C12C96" w:rsidRDefault="00C12C96">
      <w:pPr>
        <w:pStyle w:val="TableofFigures"/>
        <w:tabs>
          <w:tab w:val="left" w:pos="2022"/>
          <w:tab w:val="right" w:leader="dot" w:pos="9016"/>
        </w:tabs>
        <w:rPr>
          <w:rFonts w:asciiTheme="minorHAnsi" w:eastAsiaTheme="minorEastAsia" w:hAnsiTheme="minorHAnsi" w:cstheme="minorBidi"/>
          <w:noProof/>
          <w:kern w:val="2"/>
          <w:sz w:val="24"/>
          <w:szCs w:val="24"/>
          <w:lang w:val="en-US"/>
          <w14:ligatures w14:val="standardContextual"/>
        </w:rPr>
      </w:pPr>
      <w:hyperlink w:anchor="_Toc214005010" w:history="1">
        <w:r w:rsidRPr="00AD0790">
          <w:rPr>
            <w:rStyle w:val="Hyperlink"/>
            <w:noProof/>
          </w:rPr>
          <w:t>Hình 3.7 -</w:t>
        </w:r>
        <w:r>
          <w:rPr>
            <w:rFonts w:asciiTheme="minorHAnsi" w:eastAsiaTheme="minorEastAsia" w:hAnsiTheme="minorHAnsi" w:cstheme="minorBidi"/>
            <w:noProof/>
            <w:kern w:val="2"/>
            <w:sz w:val="24"/>
            <w:szCs w:val="24"/>
            <w:lang w:val="en-US"/>
            <w14:ligatures w14:val="standardContextual"/>
          </w:rPr>
          <w:tab/>
        </w:r>
        <w:r w:rsidRPr="00AD0790">
          <w:rPr>
            <w:rStyle w:val="Hyperlink"/>
            <w:noProof/>
          </w:rPr>
          <w:t>Diagram bảng chi tiết công nợ</w:t>
        </w:r>
        <w:r>
          <w:rPr>
            <w:noProof/>
            <w:webHidden/>
          </w:rPr>
          <w:tab/>
        </w:r>
        <w:r>
          <w:rPr>
            <w:noProof/>
            <w:webHidden/>
          </w:rPr>
          <w:fldChar w:fldCharType="begin"/>
        </w:r>
        <w:r>
          <w:rPr>
            <w:noProof/>
            <w:webHidden/>
          </w:rPr>
          <w:instrText xml:space="preserve"> PAGEREF _Toc214005010 \h </w:instrText>
        </w:r>
        <w:r>
          <w:rPr>
            <w:noProof/>
            <w:webHidden/>
          </w:rPr>
        </w:r>
        <w:r>
          <w:rPr>
            <w:noProof/>
            <w:webHidden/>
          </w:rPr>
          <w:fldChar w:fldCharType="separate"/>
        </w:r>
        <w:r>
          <w:rPr>
            <w:noProof/>
            <w:webHidden/>
          </w:rPr>
          <w:t>31</w:t>
        </w:r>
        <w:r>
          <w:rPr>
            <w:noProof/>
            <w:webHidden/>
          </w:rPr>
          <w:fldChar w:fldCharType="end"/>
        </w:r>
      </w:hyperlink>
    </w:p>
    <w:p w14:paraId="205E395F" w14:textId="703B2B6E" w:rsidR="00C12C96" w:rsidRDefault="00C12C96">
      <w:pPr>
        <w:pStyle w:val="TableofFigures"/>
        <w:tabs>
          <w:tab w:val="left" w:pos="2022"/>
          <w:tab w:val="right" w:leader="dot" w:pos="9016"/>
        </w:tabs>
        <w:rPr>
          <w:rFonts w:asciiTheme="minorHAnsi" w:eastAsiaTheme="minorEastAsia" w:hAnsiTheme="minorHAnsi" w:cstheme="minorBidi"/>
          <w:noProof/>
          <w:kern w:val="2"/>
          <w:sz w:val="24"/>
          <w:szCs w:val="24"/>
          <w:lang w:val="en-US"/>
          <w14:ligatures w14:val="standardContextual"/>
        </w:rPr>
      </w:pPr>
      <w:hyperlink w:anchor="_Toc214005011" w:history="1">
        <w:r w:rsidRPr="00AD0790">
          <w:rPr>
            <w:rStyle w:val="Hyperlink"/>
            <w:noProof/>
          </w:rPr>
          <w:t>Hình 3.8 -</w:t>
        </w:r>
        <w:r>
          <w:rPr>
            <w:rFonts w:asciiTheme="minorHAnsi" w:eastAsiaTheme="minorEastAsia" w:hAnsiTheme="minorHAnsi" w:cstheme="minorBidi"/>
            <w:noProof/>
            <w:kern w:val="2"/>
            <w:sz w:val="24"/>
            <w:szCs w:val="24"/>
            <w:lang w:val="en-US"/>
            <w14:ligatures w14:val="standardContextual"/>
          </w:rPr>
          <w:tab/>
        </w:r>
        <w:r w:rsidRPr="00AD0790">
          <w:rPr>
            <w:rStyle w:val="Hyperlink"/>
            <w:noProof/>
          </w:rPr>
          <w:t>Diagram bảng ngân hàng và bảo dưỡng</w:t>
        </w:r>
        <w:r>
          <w:rPr>
            <w:noProof/>
            <w:webHidden/>
          </w:rPr>
          <w:tab/>
        </w:r>
        <w:r>
          <w:rPr>
            <w:noProof/>
            <w:webHidden/>
          </w:rPr>
          <w:fldChar w:fldCharType="begin"/>
        </w:r>
        <w:r>
          <w:rPr>
            <w:noProof/>
            <w:webHidden/>
          </w:rPr>
          <w:instrText xml:space="preserve"> PAGEREF _Toc214005011 \h </w:instrText>
        </w:r>
        <w:r>
          <w:rPr>
            <w:noProof/>
            <w:webHidden/>
          </w:rPr>
        </w:r>
        <w:r>
          <w:rPr>
            <w:noProof/>
            <w:webHidden/>
          </w:rPr>
          <w:fldChar w:fldCharType="separate"/>
        </w:r>
        <w:r>
          <w:rPr>
            <w:noProof/>
            <w:webHidden/>
          </w:rPr>
          <w:t>31</w:t>
        </w:r>
        <w:r>
          <w:rPr>
            <w:noProof/>
            <w:webHidden/>
          </w:rPr>
          <w:fldChar w:fldCharType="end"/>
        </w:r>
      </w:hyperlink>
    </w:p>
    <w:p w14:paraId="1615D93A" w14:textId="59CBA1EA" w:rsidR="00C12C96" w:rsidRPr="00C12C96" w:rsidRDefault="00C12C96" w:rsidP="00C12C96">
      <w:pPr>
        <w:spacing w:after="160" w:line="240" w:lineRule="auto"/>
        <w:ind w:firstLine="450"/>
        <w:jc w:val="left"/>
        <w:rPr>
          <w:rFonts w:cs="Times New Roman"/>
          <w:b/>
          <w:bCs/>
          <w:lang w:val="en-US"/>
        </w:rPr>
      </w:pPr>
      <w:r>
        <w:rPr>
          <w:rFonts w:cs="Times New Roman"/>
          <w:b/>
          <w:bCs/>
          <w:lang w:val="en-US"/>
        </w:rPr>
        <w:fldChar w:fldCharType="end"/>
      </w:r>
    </w:p>
    <w:p w14:paraId="554B91EA" w14:textId="77777777" w:rsidR="00276309" w:rsidRDefault="00276309">
      <w:pPr>
        <w:spacing w:after="160" w:line="240" w:lineRule="auto"/>
        <w:ind w:firstLine="450"/>
        <w:jc w:val="center"/>
        <w:rPr>
          <w:rFonts w:cs="Times New Roman"/>
          <w:lang w:val="en-US"/>
        </w:rPr>
      </w:pPr>
    </w:p>
    <w:p w14:paraId="69D5CBC5" w14:textId="77777777" w:rsidR="00276309" w:rsidRDefault="00276309">
      <w:pPr>
        <w:spacing w:after="160" w:line="240" w:lineRule="auto"/>
        <w:ind w:firstLine="450"/>
        <w:jc w:val="center"/>
        <w:rPr>
          <w:rFonts w:cs="Times New Roman"/>
          <w:lang w:val="en-US"/>
        </w:rPr>
      </w:pPr>
    </w:p>
    <w:p w14:paraId="174A25DA" w14:textId="006D9591" w:rsidR="00276309" w:rsidRPr="00276309" w:rsidRDefault="00276309">
      <w:pPr>
        <w:spacing w:after="160" w:line="240" w:lineRule="auto"/>
        <w:ind w:firstLine="450"/>
        <w:jc w:val="center"/>
        <w:rPr>
          <w:rFonts w:cs="Times New Roman"/>
          <w:lang w:val="en-US"/>
        </w:rPr>
        <w:sectPr w:rsidR="00276309" w:rsidRPr="00276309" w:rsidSect="00C12C96">
          <w:pgSz w:w="11906" w:h="16838"/>
          <w:pgMar w:top="1440" w:right="1440" w:bottom="993" w:left="1440" w:header="720" w:footer="720" w:gutter="0"/>
          <w:pgNumType w:fmt="lowerRoman"/>
          <w:cols w:space="720"/>
        </w:sectPr>
      </w:pPr>
    </w:p>
    <w:p w14:paraId="353AE6B5" w14:textId="77777777" w:rsidR="00CD35EC" w:rsidRPr="00865508" w:rsidRDefault="00CD35EC">
      <w:pPr>
        <w:spacing w:after="160" w:line="240" w:lineRule="auto"/>
        <w:ind w:firstLine="450"/>
        <w:rPr>
          <w:rFonts w:cs="Times New Roman"/>
          <w:i/>
          <w:color w:val="000000"/>
          <w:sz w:val="28"/>
          <w:szCs w:val="28"/>
        </w:rPr>
      </w:pPr>
    </w:p>
    <w:p w14:paraId="2FB1863F" w14:textId="34EACBC1" w:rsidR="00CD35EC" w:rsidRPr="00865508" w:rsidRDefault="00313C26" w:rsidP="00A93CF2">
      <w:pPr>
        <w:pStyle w:val="Heading1"/>
      </w:pPr>
      <w:bookmarkStart w:id="108" w:name="_Toc214004875"/>
      <w:r w:rsidRPr="00865508">
        <w:t>TỔNG QUAN VỀ ĐỀ TÀI</w:t>
      </w:r>
      <w:bookmarkEnd w:id="108"/>
    </w:p>
    <w:p w14:paraId="4877E638" w14:textId="5788476E" w:rsidR="00CD35EC" w:rsidRPr="00865508" w:rsidRDefault="00313C26" w:rsidP="00A93CF2">
      <w:pPr>
        <w:pStyle w:val="Heading2"/>
      </w:pPr>
      <w:bookmarkStart w:id="109" w:name="_Toc214004876"/>
      <w:r w:rsidRPr="00865508">
        <w:t>Tổng quan</w:t>
      </w:r>
      <w:bookmarkEnd w:id="109"/>
    </w:p>
    <w:p w14:paraId="3AC7C930" w14:textId="6A2F53C9" w:rsidR="00CD35EC" w:rsidRDefault="00313C26" w:rsidP="007F756A">
      <w:pPr>
        <w:pStyle w:val="Heading3"/>
        <w:rPr>
          <w:ins w:id="110" w:author="Nhật Nguyễn Hữu" w:date="2025-11-28T23:15:00Z"/>
          <w:rFonts w:eastAsia="Calibri"/>
        </w:rPr>
      </w:pPr>
      <w:bookmarkStart w:id="111" w:name="_Toc214004877"/>
      <w:r w:rsidRPr="00865508">
        <w:rPr>
          <w:rFonts w:eastAsia="Calibri"/>
        </w:rPr>
        <w:t>Lý do chọn đề tài</w:t>
      </w:r>
      <w:bookmarkEnd w:id="111"/>
    </w:p>
    <w:p w14:paraId="57D040D7" w14:textId="471DD86A" w:rsidR="00F13DB2" w:rsidRPr="00B33E24" w:rsidRDefault="00F13DB2">
      <w:pPr>
        <w:rPr>
          <w:ins w:id="112" w:author="Nhật Nguyễn Hữu" w:date="2025-11-28T23:22:00Z"/>
          <w:rPrChange w:id="113" w:author="Mạnh Dũng" w:date="2025-11-29T23:15:00Z" w16du:dateUtc="2025-11-29T16:15:00Z">
            <w:rPr>
              <w:ins w:id="114" w:author="Nhật Nguyễn Hữu" w:date="2025-11-28T23:22:00Z"/>
              <w:lang w:val="en-US"/>
            </w:rPr>
          </w:rPrChange>
        </w:rPr>
        <w:pPrChange w:id="115" w:author="Nhật Nguyễn Hữu" w:date="2025-11-28T23:23:00Z">
          <w:pPr>
            <w:pStyle w:val="Heading3"/>
          </w:pPr>
        </w:pPrChange>
      </w:pPr>
      <w:ins w:id="116" w:author="Nhật Nguyễn Hữu" w:date="2025-11-28T23:16:00Z">
        <w:r w:rsidRPr="00B33E24">
          <w:rPr>
            <w:rPrChange w:id="117" w:author="Mạnh Dũng" w:date="2025-11-29T23:15:00Z" w16du:dateUtc="2025-11-29T16:15:00Z">
              <w:rPr>
                <w:lang w:val="en-US"/>
              </w:rPr>
            </w:rPrChange>
          </w:rPr>
          <w:t xml:space="preserve">Trong bối cảnh cuộc Cách mạng công nghiệp 4.0 đang diễn ra mạnh mẽ, sự phát triển vượt bậc của trí tuệ nhân tạo đã và đang mang lại những thay đổi sâu sắc trong phương thức vận hành của nhiều lĩnh vực, đặc biệt là thương mại điện tử và quản trị nội dung số. </w:t>
        </w:r>
      </w:ins>
      <w:ins w:id="118" w:author="Nhật Nguyễn Hữu" w:date="2025-11-28T23:17:00Z">
        <w:r w:rsidRPr="00B33E24">
          <w:rPr>
            <w:rPrChange w:id="119" w:author="Mạnh Dũng" w:date="2025-11-29T23:15:00Z" w16du:dateUtc="2025-11-29T16:15:00Z">
              <w:rPr>
                <w:lang w:val="en-US"/>
              </w:rPr>
            </w:rPrChange>
          </w:rPr>
          <w:t>Tuy nhiên thực tế cho thấy quy trình biện soạn mô tả sản phẩm theo phương pháp thủ công truyền thống hiện nay đang bộc lộ nhiều hạn chế lớn khi tiêu tốn một lượng thời gian và nhân lực đáng kể của doanh nghiệp mà</w:t>
        </w:r>
      </w:ins>
      <w:ins w:id="120" w:author="Nhật Nguyễn Hữu" w:date="2025-11-28T23:20:00Z">
        <w:r w:rsidRPr="00B33E24">
          <w:rPr>
            <w:rPrChange w:id="121" w:author="Mạnh Dũng" w:date="2025-11-29T23:15:00Z" w16du:dateUtc="2025-11-29T16:15:00Z">
              <w:rPr>
                <w:lang w:val="en-US"/>
              </w:rPr>
            </w:rPrChange>
          </w:rPr>
          <w:t xml:space="preserve">y nhiên thực tế cho thấy quy trình biện soạn mô tả sản phẩm theo phương pháp thủ công truyền thống hiện nay đang bộc lộ nhiều hạn chế lớn khi tiêu tốn một lượng thời gian và nhân lực đáng kể của doanh nghiệp mà </w:t>
        </w:r>
      </w:ins>
      <w:ins w:id="122" w:author="Nhật Nguyễn Hữu" w:date="2025-11-28T23:21:00Z">
        <w:r w:rsidRPr="00B33E24">
          <w:rPr>
            <w:rPrChange w:id="123" w:author="Mạnh Dũng" w:date="2025-11-29T23:15:00Z" w16du:dateUtc="2025-11-29T16:15:00Z">
              <w:rPr>
                <w:lang w:val="en-US"/>
              </w:rPr>
            </w:rPrChange>
          </w:rPr>
          <w:t>hiệu quả mang lại chưa tương xứng. Bên cạnh vấn dề về năng suất thì phương thức này còn tồn tại nhiều bất cập do yếu tố con người khó tránh khỏi</w:t>
        </w:r>
      </w:ins>
      <w:ins w:id="124" w:author="Nhật Nguyễn Hữu" w:date="2025-11-28T23:23:00Z">
        <w:r w:rsidRPr="00B33E24">
          <w:rPr>
            <w:rPrChange w:id="125" w:author="Mạnh Dũng" w:date="2025-11-29T23:15:00Z" w16du:dateUtc="2025-11-29T16:15:00Z">
              <w:rPr>
                <w:lang w:val="en-US"/>
              </w:rPr>
            </w:rPrChange>
          </w:rPr>
          <w:t xml:space="preserve"> những sai sót không mong muốn như lỗi chính tả hay ngữ pháp, đồng thời việc lặp lại các thao tác viết lách thường xuyên dễ dẫn đến sự nhàm chán khiến văn phong trở nên khô khan và thiếu tính hấp dẫn để thu hút khách hàng. </w:t>
        </w:r>
      </w:ins>
      <w:ins w:id="126" w:author="Nhật Nguyễn Hữu" w:date="2025-11-28T23:24:00Z">
        <w:r w:rsidRPr="00B33E24">
          <w:rPr>
            <w:rPrChange w:id="127" w:author="Mạnh Dũng" w:date="2025-11-29T23:15:00Z" w16du:dateUtc="2025-11-29T16:15:00Z">
              <w:rPr>
                <w:lang w:val="en-US"/>
              </w:rPr>
            </w:rPrChange>
          </w:rPr>
          <w:t xml:space="preserve">Xuất phát từ nhu cầu thiết về việc tối ưu hóa quy trình làm việc và nâng cao chất lượng dội dung, việc nghiên cứu ứng dụng công nghệ </w:t>
        </w:r>
      </w:ins>
      <w:ins w:id="128" w:author="Nhật Nguyễn Hữu" w:date="2025-11-28T23:25:00Z">
        <w:r w:rsidRPr="00B33E24">
          <w:rPr>
            <w:rPrChange w:id="129" w:author="Mạnh Dũng" w:date="2025-11-29T23:15:00Z" w16du:dateUtc="2025-11-29T16:15:00Z">
              <w:rPr>
                <w:lang w:val="en-US"/>
              </w:rPr>
            </w:rPrChange>
          </w:rPr>
          <w:t>AI để tự động hóa khâu tạo sinh mô tả sản phẩm là một hướng đi thực tế à đầy tiềm năng nhằm giải quyết triệt để bài toán về lãng phí thời gian cugx như khắc phực các nhược điểm về hình thức và sự lôi cuốn của nội dung tiếp thị.</w:t>
        </w:r>
      </w:ins>
    </w:p>
    <w:p w14:paraId="38B7E287" w14:textId="6D5D50D0" w:rsidR="00F13DB2" w:rsidRPr="00B33E24" w:rsidRDefault="00F13DB2">
      <w:pPr>
        <w:ind w:firstLine="0"/>
        <w:pPrChange w:id="130" w:author="Nhật Nguyễn Hữu" w:date="2025-11-28T23:23:00Z">
          <w:pPr>
            <w:pStyle w:val="Heading3"/>
          </w:pPr>
        </w:pPrChange>
      </w:pPr>
    </w:p>
    <w:p w14:paraId="05830527" w14:textId="1AA9DEC0" w:rsidR="00CD35EC" w:rsidRPr="00A93CF2" w:rsidDel="00F13DB2" w:rsidRDefault="00313C26" w:rsidP="00A93CF2">
      <w:pPr>
        <w:rPr>
          <w:del w:id="131" w:author="Nhật Nguyễn Hữu" w:date="2025-11-28T23:15:00Z"/>
          <w:lang w:val="en-US"/>
        </w:rPr>
      </w:pPr>
      <w:del w:id="132" w:author="Nhật Nguyễn Hữu" w:date="2025-11-28T23:15:00Z">
        <w:r w:rsidRPr="00865508" w:rsidDel="00F13DB2">
          <w:delText>Nhận thấy Ngành thuê xe hiện đang trải qua một giai đoạn phát triển vô cùng tích cực, đồng hành chặt chẽ với sự biến đổi đáng kể trong tâm lý và thái độ của người sử dụng đối với việc di chuyển. Sự thay đổi này không chỉ là một đáp ứng ngắn hạn đối với các thách thức môi trường và tăng cường ý thức về bảo vệ nguồn tài nguyên, mà còn là một đồng thuận với xu hướng chung của xã hội hiện đại. Khác biệt nổi bật nhất là sự chuyển đổi từ việc sở hữu xe cá nhân - một biểu tượng lâu dài của tự do và độc lập cá nhân - sang một quan điểm linh hoạt hơn về việc sử dụng dịch vụ thuê xe. Ngày nay, việc nắm giữ một chiếc xe không còn là trọng tâm, mà thay vào đó, người dùng đang chú trọng đến tính tiện lợi, linh hoạt, và tiết kiệm chi phí mà các dịch vụ thuê xe mang lại.Xây dựng một hệ thống cho thuê xe không chỉ là một ứng dụng đơn thuần, mà là một cơ hội mở cửa cho sự đổi mới và tối ưu hóa trong ngành công nghiệp này. Được hỗ trợ bởi sự tiện lợi của công nghệ, hệ thống này không chỉ đáp ứng nhu cầu ngày càng tăng cao mà còn định hình lại cách mà chúng ta nhìn nhận về việc di chuyển trong thời đại hiện đại. Qua việc tận dụng cơ hội từ thị trường đang mở rộ này, chúng ta không chỉ đang xây dựng một hệ thống kinh doanh, mà còn đang hình thành một phong cách sống mới, linh hoạt và có trách nhiệm với môi trường</w:delText>
        </w:r>
      </w:del>
    </w:p>
    <w:p w14:paraId="0E696869" w14:textId="5DC9245C" w:rsidR="00CD35EC" w:rsidRPr="00865508" w:rsidRDefault="00313C26" w:rsidP="007F756A">
      <w:pPr>
        <w:pStyle w:val="Heading3"/>
      </w:pPr>
      <w:bookmarkStart w:id="133" w:name="_Toc214004878"/>
      <w:r w:rsidRPr="00865508">
        <w:rPr>
          <w:rFonts w:eastAsia="Calibri"/>
        </w:rPr>
        <w:t>Mục tiêu của đề tài</w:t>
      </w:r>
      <w:bookmarkEnd w:id="133"/>
      <w:r w:rsidRPr="00865508">
        <w:rPr>
          <w:rFonts w:eastAsia="Calibri"/>
        </w:rPr>
        <w:t xml:space="preserve"> </w:t>
      </w:r>
    </w:p>
    <w:p w14:paraId="49F6D521" w14:textId="77777777" w:rsidR="00523C3B" w:rsidRPr="00B33E24" w:rsidRDefault="00313C26" w:rsidP="00A93CF2">
      <w:pPr>
        <w:rPr>
          <w:ins w:id="134" w:author="Nhật Nguyễn Hữu" w:date="2025-11-28T23:30:00Z"/>
          <w:rPrChange w:id="135" w:author="Mạnh Dũng" w:date="2025-11-29T23:15:00Z" w16du:dateUtc="2025-11-29T16:15:00Z">
            <w:rPr>
              <w:ins w:id="136" w:author="Nhật Nguyễn Hữu" w:date="2025-11-28T23:30:00Z"/>
              <w:lang w:val="en-US"/>
            </w:rPr>
          </w:rPrChange>
        </w:rPr>
      </w:pPr>
      <w:r w:rsidRPr="00865508">
        <w:t xml:space="preserve">Mục tiêu của </w:t>
      </w:r>
      <w:ins w:id="137" w:author="Nhật Nguyễn Hữu" w:date="2025-11-28T23:30:00Z">
        <w:r w:rsidR="00523C3B">
          <w:t>nghiên cứu và phát triển một giải pháp công nghệ ứng dụng Trí tuệ nhân tạo (AI) có khả năng tự động hóa quy trình biên soạn nội dung mô tả sản phẩm</w:t>
        </w:r>
        <w:r w:rsidR="00523C3B" w:rsidRPr="00B33E24">
          <w:rPr>
            <w:rPrChange w:id="138" w:author="Mạnh Dũng" w:date="2025-11-29T23:15:00Z" w16du:dateUtc="2025-11-29T16:15:00Z">
              <w:rPr>
                <w:lang w:val="en-US"/>
              </w:rPr>
            </w:rPrChange>
          </w:rPr>
          <w:t>:</w:t>
        </w:r>
      </w:ins>
    </w:p>
    <w:p w14:paraId="7CD7434E" w14:textId="4BA31203" w:rsidR="00CD35EC" w:rsidRPr="00865508" w:rsidDel="00523C3B" w:rsidRDefault="00313C26" w:rsidP="00A93CF2">
      <w:pPr>
        <w:rPr>
          <w:del w:id="139" w:author="Nhật Nguyễn Hữu" w:date="2025-11-28T23:30:00Z"/>
        </w:rPr>
      </w:pPr>
      <w:del w:id="140" w:author="Nhật Nguyễn Hữu" w:date="2025-11-28T23:30:00Z">
        <w:r w:rsidRPr="00865508" w:rsidDel="00523C3B">
          <w:delText>hệ thống quản lý thuê xe là cung cấp một giải pháp tổ chức và hiệu quả để quản lý quy trình thuê xe:</w:delText>
        </w:r>
      </w:del>
    </w:p>
    <w:p w14:paraId="693E0C42" w14:textId="2074786E" w:rsidR="00CD35EC" w:rsidDel="00523C3B" w:rsidRDefault="00523C3B">
      <w:pPr>
        <w:rPr>
          <w:del w:id="141" w:author="Nhật Nguyễn Hữu" w:date="2025-11-28T23:31:00Z"/>
        </w:rPr>
      </w:pPr>
      <w:ins w:id="142" w:author="Nhật Nguyễn Hữu" w:date="2025-11-28T23:30:00Z">
        <w:r>
          <w:t>Hệ thống được xây dựng với định hướng tối ưu hóa quy trình quản trị nội dung nhằm giúp người dùng rút ngắn đáng kể thời gian thao tác nhưng vẫn đảm bảo tạo ra những bài viết chất lượng cao, chuẩn xác và hấp dẫn.</w:t>
        </w:r>
      </w:ins>
      <w:del w:id="143" w:author="Nhật Nguyễn Hữu" w:date="2025-11-28T23:30:00Z">
        <w:r w:rsidR="00313C26" w:rsidRPr="00865508" w:rsidDel="00523C3B">
          <w:delText>Hệ thống sẽ giúp tổ chức rút ngắn và đơn giản hóa quy trình thuê xe. Việc đặt và xác nhận xe sẽ diễn ra nhanh chóng và thuận tiện hơn, giảm thiểu thủ tục giấy tờ và thời gian chờ đợi</w:delText>
        </w:r>
      </w:del>
      <w:del w:id="144" w:author="Nhật Nguyễn Hữu" w:date="2025-11-28T23:31:00Z">
        <w:r w:rsidR="00313C26" w:rsidRPr="00865508" w:rsidDel="00523C3B">
          <w:delText>.</w:delText>
        </w:r>
      </w:del>
    </w:p>
    <w:p w14:paraId="2F3CE39C" w14:textId="77777777" w:rsidR="00523C3B" w:rsidRPr="00865508" w:rsidRDefault="00523C3B">
      <w:pPr>
        <w:ind w:firstLine="0"/>
        <w:rPr>
          <w:ins w:id="145" w:author="Nhật Nguyễn Hữu" w:date="2025-11-28T23:31:00Z"/>
        </w:rPr>
        <w:pPrChange w:id="146" w:author="Nhật Nguyễn Hữu" w:date="2025-11-28T23:31:00Z">
          <w:pPr/>
        </w:pPrChange>
      </w:pPr>
    </w:p>
    <w:p w14:paraId="0C6922CF" w14:textId="02C7EA65" w:rsidR="00CD35EC" w:rsidRPr="00865508" w:rsidRDefault="00523C3B">
      <w:ins w:id="147" w:author="Nhật Nguyễn Hữu" w:date="2025-11-28T23:31:00Z">
        <w:r>
          <w:t xml:space="preserve">Đặc biệt, đề tài tập trung hướng đến đối tượng người dùng mục tiêu là bà con nông dân những cá nhân kinh doanh quy mô nhỏ còn hạn chế về kiến thức công nghệ cũng như </w:t>
        </w:r>
        <w:r>
          <w:lastRenderedPageBreak/>
          <w:t xml:space="preserve">kỹ năng viết nội dung quảng bá. </w:t>
        </w:r>
      </w:ins>
      <w:ins w:id="148" w:author="Nhật Nguyễn Hữu" w:date="2025-11-28T23:35:00Z">
        <w:r w:rsidRPr="00B33E24">
          <w:rPr>
            <w:rPrChange w:id="149" w:author="Mạnh Dũng" w:date="2025-11-29T23:15:00Z" w16du:dateUtc="2025-11-29T16:15:00Z">
              <w:rPr>
                <w:lang w:val="en-US"/>
              </w:rPr>
            </w:rPrChange>
          </w:rPr>
          <w:t>Ứng dụng AI mô tả này tập trung vào nông sản và chủ là trái cây.</w:t>
        </w:r>
      </w:ins>
      <w:del w:id="150" w:author="Nhật Nguyễn Hữu" w:date="2025-11-28T23:31:00Z">
        <w:r w:rsidR="00313C26" w:rsidRPr="00865508" w:rsidDel="00523C3B">
          <w:delText>Hệ thống sẽ cung cấp giao diện trực quan và dễ sử dụng cho người dùng, cho phép họ dễ dàng tìm kiếm, đặt và quản lý các yêu cầu thuê xe. Người dùng có thể xem thông tin chi tiết về các loại xe, lịch trình sử dụng, và thực hiện thanh toán trực tuyến một cách thuận tiện.</w:delText>
        </w:r>
      </w:del>
    </w:p>
    <w:p w14:paraId="3559C1DA" w14:textId="7254D5D9" w:rsidR="00CD35EC" w:rsidRPr="00A93CF2" w:rsidDel="00523C3B" w:rsidRDefault="00313C26" w:rsidP="00A93CF2">
      <w:pPr>
        <w:rPr>
          <w:del w:id="151" w:author="Nhật Nguyễn Hữu" w:date="2025-11-28T23:35:00Z"/>
          <w:lang w:val="en-US"/>
        </w:rPr>
      </w:pPr>
      <w:del w:id="152" w:author="Nhật Nguyễn Hữu" w:date="2025-11-28T23:35:00Z">
        <w:r w:rsidRPr="00865508" w:rsidDel="00523C3B">
          <w:delText>Hệ thống sẽ cung cấp các công cụ để quản lý và theo dõi việc sử dụng xe, bao gồm quản lý lịch trình, xử lý đơn hàng, và thống kê dữ liệu liên quan đến việc sử dụng xe và chi phí. Điều này giúp tổ chức có cái nhìn rõ ràng về việc sử dụng xe và tiết kiệm chi phí.</w:delText>
        </w:r>
      </w:del>
    </w:p>
    <w:p w14:paraId="4F6E9D03" w14:textId="77777777" w:rsidR="00CD35EC" w:rsidRPr="00865508" w:rsidRDefault="00313C26" w:rsidP="007F756A">
      <w:pPr>
        <w:pStyle w:val="Heading3"/>
      </w:pPr>
      <w:bookmarkStart w:id="153" w:name="_Toc214004879"/>
      <w:r w:rsidRPr="00865508">
        <w:rPr>
          <w:rFonts w:eastAsia="Calibri"/>
        </w:rPr>
        <w:t>So sánh với hệ thống tương tự</w:t>
      </w:r>
      <w:bookmarkEnd w:id="153"/>
    </w:p>
    <w:p w14:paraId="618A6D9B" w14:textId="3774DABC" w:rsidR="00CD35EC" w:rsidRPr="00865508" w:rsidRDefault="00313C26" w:rsidP="00A93CF2">
      <w:pPr>
        <w:rPr>
          <w:u w:val="single"/>
        </w:rPr>
      </w:pPr>
      <w:bookmarkStart w:id="154" w:name="_heading=h.1fob9te" w:colFirst="0" w:colLast="0"/>
      <w:bookmarkEnd w:id="154"/>
      <w:r w:rsidRPr="00865508">
        <w:t xml:space="preserve">Ý tưởng xây dựng </w:t>
      </w:r>
      <w:del w:id="155" w:author="Nhật Nguyễn Hữu" w:date="2025-11-29T00:20:00Z">
        <w:r w:rsidRPr="00865508" w:rsidDel="00E96686">
          <w:delText xml:space="preserve">Website </w:delText>
        </w:r>
      </w:del>
      <w:r w:rsidRPr="00865508">
        <w:t xml:space="preserve">được dựa trên </w:t>
      </w:r>
      <w:ins w:id="156" w:author="Nhật Nguyễn Hữu" w:date="2025-11-29T00:21:00Z">
        <w:r w:rsidR="00E96686" w:rsidRPr="00B33E24">
          <w:rPr>
            <w:rPrChange w:id="157" w:author="Mạnh Dũng" w:date="2025-11-29T23:15:00Z" w16du:dateUtc="2025-11-29T16:15:00Z">
              <w:rPr>
                <w:lang w:val="en-US"/>
              </w:rPr>
            </w:rPrChange>
          </w:rPr>
          <w:t xml:space="preserve">AI mô tả của </w:t>
        </w:r>
      </w:ins>
      <w:del w:id="158" w:author="Nhật Nguyễn Hữu" w:date="2025-11-29T00:20:00Z">
        <w:r w:rsidRPr="00865508" w:rsidDel="00E96686">
          <w:delText xml:space="preserve">nhu cầu của doanh nghiệp </w:delText>
        </w:r>
      </w:del>
      <w:ins w:id="159" w:author="Nhật Nguyễn Hữu" w:date="2025-11-29T00:21:00Z">
        <w:r w:rsidR="00E96686" w:rsidRPr="00B33E24">
          <w:rPr>
            <w:rPrChange w:id="160" w:author="Mạnh Dũng" w:date="2025-11-29T23:15:00Z" w16du:dateUtc="2025-11-29T16:15:00Z">
              <w:rPr>
                <w:lang w:val="en-US"/>
              </w:rPr>
            </w:rPrChange>
          </w:rPr>
          <w:t xml:space="preserve">ứng dụng </w:t>
        </w:r>
      </w:ins>
      <w:del w:id="161" w:author="Nhật Nguyễn Hữu" w:date="2025-11-29T00:21:00Z">
        <w:r w:rsidRPr="00865508" w:rsidDel="00E96686">
          <w:delText xml:space="preserve">đã qua sử dụng </w:delText>
        </w:r>
      </w:del>
      <w:ins w:id="162" w:author="Nhật Nguyễn Hữu" w:date="2025-11-28T23:37:00Z">
        <w:r w:rsidR="00523C3B" w:rsidRPr="00B33E24">
          <w:rPr>
            <w:rPrChange w:id="163" w:author="Mạnh Dũng" w:date="2025-11-29T23:15:00Z" w16du:dateUtc="2025-11-29T16:15:00Z">
              <w:rPr>
                <w:lang w:val="en-US"/>
              </w:rPr>
            </w:rPrChange>
          </w:rPr>
          <w:t xml:space="preserve">Chợ tốt </w:t>
        </w:r>
      </w:ins>
      <w:del w:id="164" w:author="Nhật Nguyễn Hữu" w:date="2025-11-28T23:37:00Z">
        <w:r w:rsidRPr="00865508" w:rsidDel="00523C3B">
          <w:delText>Website Rent Centric</w:delText>
        </w:r>
        <w:r w:rsidRPr="00865508" w:rsidDel="00523C3B">
          <w:rPr>
            <w:color w:val="374151"/>
          </w:rPr>
          <w:delText xml:space="preserve"> </w:delText>
        </w:r>
      </w:del>
      <w:r w:rsidRPr="00865508">
        <w:t xml:space="preserve">với các </w:t>
      </w:r>
      <w:del w:id="165" w:author="Nhật Nguyễn Hữu" w:date="2025-11-29T00:22:00Z">
        <w:r w:rsidRPr="00865508" w:rsidDel="00E96686">
          <w:delText xml:space="preserve">ưu nhược </w:delText>
        </w:r>
      </w:del>
      <w:r w:rsidRPr="00865508">
        <w:t>điểm</w:t>
      </w:r>
      <w:del w:id="166" w:author="Nhật Nguyễn Hữu" w:date="2025-11-29T00:23:00Z">
        <w:r w:rsidRPr="00865508" w:rsidDel="00E96686">
          <w:delText xml:space="preserve"> </w:delText>
        </w:r>
      </w:del>
      <w:ins w:id="167" w:author="Nhật Nguyễn Hữu" w:date="2025-11-29T00:23:00Z">
        <w:r w:rsidR="00E96686" w:rsidRPr="00B33E24">
          <w:rPr>
            <w:rPrChange w:id="168" w:author="Mạnh Dũng" w:date="2025-11-29T23:15:00Z" w16du:dateUtc="2025-11-29T16:15:00Z">
              <w:rPr>
                <w:lang w:val="en-US"/>
              </w:rPr>
            </w:rPrChange>
          </w:rPr>
          <w:t xml:space="preserve"> tốt hơn được rút ra</w:t>
        </w:r>
      </w:ins>
      <w:del w:id="169" w:author="Nhật Nguyễn Hữu" w:date="2025-11-29T00:23:00Z">
        <w:r w:rsidRPr="00865508" w:rsidDel="00E96686">
          <w:delText>được rút ra</w:delText>
        </w:r>
      </w:del>
      <w:r w:rsidRPr="00865508">
        <w:t>: </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CD35EC" w:rsidRPr="00865508" w14:paraId="1E21109C" w14:textId="77777777">
        <w:tc>
          <w:tcPr>
            <w:tcW w:w="4508" w:type="dxa"/>
          </w:tcPr>
          <w:p w14:paraId="6E5F7030" w14:textId="1B1F4BBB" w:rsidR="00CD35EC" w:rsidRPr="00B33E24" w:rsidRDefault="00E96686">
            <w:pPr>
              <w:pStyle w:val="TableStyle"/>
              <w:rPr>
                <w:lang w:val="pt-BR"/>
                <w:rPrChange w:id="170" w:author="Mạnh Dũng" w:date="2025-11-29T23:15:00Z" w16du:dateUtc="2025-11-29T16:15:00Z">
                  <w:rPr/>
                </w:rPrChange>
              </w:rPr>
            </w:pPr>
            <w:ins w:id="171" w:author="Nhật Nguyễn Hữu" w:date="2025-11-29T00:23:00Z">
              <w:r w:rsidRPr="00B33E24">
                <w:rPr>
                  <w:lang w:val="pt-BR"/>
                  <w:rPrChange w:id="172" w:author="Mạnh Dũng" w:date="2025-11-29T23:15:00Z" w16du:dateUtc="2025-11-29T16:15:00Z">
                    <w:rPr/>
                  </w:rPrChange>
                </w:rPr>
                <w:t>AI mô tả của nhóm</w:t>
              </w:r>
            </w:ins>
            <w:del w:id="173" w:author="Nhật Nguyễn Hữu" w:date="2025-11-29T00:22:00Z">
              <w:r w:rsidR="00313C26" w:rsidRPr="00B33E24" w:rsidDel="00E96686">
                <w:rPr>
                  <w:lang w:val="pt-BR"/>
                  <w:rPrChange w:id="174" w:author="Mạnh Dũng" w:date="2025-11-29T23:15:00Z" w16du:dateUtc="2025-11-29T16:15:00Z">
                    <w:rPr/>
                  </w:rPrChange>
                </w:rPr>
                <w:delText>Ưu điểm</w:delText>
              </w:r>
            </w:del>
          </w:p>
        </w:tc>
        <w:tc>
          <w:tcPr>
            <w:tcW w:w="4508" w:type="dxa"/>
          </w:tcPr>
          <w:p w14:paraId="5E5FD952" w14:textId="02D052D5" w:rsidR="00CD35EC" w:rsidRPr="00B33E24" w:rsidRDefault="00E96686">
            <w:pPr>
              <w:pStyle w:val="TableStyle"/>
              <w:rPr>
                <w:lang w:val="pt-BR"/>
                <w:rPrChange w:id="175" w:author="Mạnh Dũng" w:date="2025-11-29T23:15:00Z" w16du:dateUtc="2025-11-29T16:15:00Z">
                  <w:rPr/>
                </w:rPrChange>
              </w:rPr>
            </w:pPr>
            <w:ins w:id="176" w:author="Nhật Nguyễn Hữu" w:date="2025-11-29T00:22:00Z">
              <w:r w:rsidRPr="00B33E24">
                <w:rPr>
                  <w:lang w:val="pt-BR"/>
                  <w:rPrChange w:id="177" w:author="Mạnh Dũng" w:date="2025-11-29T23:15:00Z" w16du:dateUtc="2025-11-29T16:15:00Z">
                    <w:rPr/>
                  </w:rPrChange>
                </w:rPr>
                <w:t>AI mô tả của Chợ tốt</w:t>
              </w:r>
            </w:ins>
            <w:del w:id="178" w:author="Nhật Nguyễn Hữu" w:date="2025-11-29T00:22:00Z">
              <w:r w:rsidR="00313C26" w:rsidRPr="00B33E24" w:rsidDel="00E96686">
                <w:rPr>
                  <w:lang w:val="pt-BR"/>
                  <w:rPrChange w:id="179" w:author="Mạnh Dũng" w:date="2025-11-29T23:15:00Z" w16du:dateUtc="2025-11-29T16:15:00Z">
                    <w:rPr/>
                  </w:rPrChange>
                </w:rPr>
                <w:delText>Nhược điểm</w:delText>
              </w:r>
            </w:del>
          </w:p>
        </w:tc>
      </w:tr>
      <w:tr w:rsidR="00CD35EC" w:rsidRPr="00865508" w14:paraId="47271FB4" w14:textId="77777777">
        <w:tc>
          <w:tcPr>
            <w:tcW w:w="4508" w:type="dxa"/>
          </w:tcPr>
          <w:p w14:paraId="7586E0C6" w14:textId="18B34594" w:rsidR="00CD35EC" w:rsidRPr="00B33E24" w:rsidRDefault="004E3C26">
            <w:pPr>
              <w:pStyle w:val="TableStyle"/>
              <w:rPr>
                <w:lang w:val="vi-VN"/>
                <w:rPrChange w:id="180" w:author="Mạnh Dũng" w:date="2025-11-29T23:15:00Z" w16du:dateUtc="2025-11-29T16:15:00Z">
                  <w:rPr/>
                </w:rPrChange>
              </w:rPr>
            </w:pPr>
            <w:ins w:id="181" w:author="Nhật Nguyễn Hữu" w:date="2025-11-29T00:13:00Z">
              <w:r w:rsidRPr="00B33E24">
                <w:rPr>
                  <w:lang w:val="vi-VN"/>
                  <w:rPrChange w:id="182" w:author="Mạnh Dũng" w:date="2025-11-29T23:15:00Z" w16du:dateUtc="2025-11-29T16:15:00Z">
                    <w:rPr/>
                  </w:rPrChange>
                </w:rPr>
                <w:t>Có thể tự động tạo mô tả bằng hình ảnh</w:t>
              </w:r>
            </w:ins>
            <w:del w:id="183" w:author="Nhật Nguyễn Hữu" w:date="2025-11-29T00:13:00Z">
              <w:r w:rsidR="00313C26" w:rsidRPr="00B33E24" w:rsidDel="004E3C26">
                <w:rPr>
                  <w:lang w:val="vi-VN"/>
                  <w:rPrChange w:id="184" w:author="Mạnh Dũng" w:date="2025-11-29T23:15:00Z" w16du:dateUtc="2025-11-29T16:15:00Z">
                    <w:rPr/>
                  </w:rPrChange>
                </w:rPr>
                <w:delText>Đa dạng tính năng: quản lý đặt xe, hợp đồng, bảo dưỡng xe, và báo cáo. Điều này giúp doanh nghiệp cho thuê xe có thể quản lý mọi khía cạnh của hoạt động kinh doanh của họ từ một nền tảng</w:delText>
              </w:r>
            </w:del>
          </w:p>
        </w:tc>
        <w:tc>
          <w:tcPr>
            <w:tcW w:w="4508" w:type="dxa"/>
          </w:tcPr>
          <w:p w14:paraId="5269FD4C" w14:textId="00514243" w:rsidR="00CD35EC" w:rsidRPr="00B33E24" w:rsidRDefault="00313C26">
            <w:pPr>
              <w:pStyle w:val="TableStyle"/>
              <w:rPr>
                <w:lang w:val="vi-VN"/>
                <w:rPrChange w:id="185" w:author="Mạnh Dũng" w:date="2025-11-29T23:15:00Z" w16du:dateUtc="2025-11-29T16:15:00Z">
                  <w:rPr/>
                </w:rPrChange>
              </w:rPr>
            </w:pPr>
            <w:del w:id="186" w:author="Nhật Nguyễn Hữu" w:date="2025-11-29T00:13:00Z">
              <w:r w:rsidRPr="00B33E24" w:rsidDel="004E3C26">
                <w:rPr>
                  <w:lang w:val="vi-VN"/>
                  <w:rPrChange w:id="187" w:author="Mạnh Dũng" w:date="2025-11-29T23:15:00Z" w16du:dateUtc="2025-11-29T16:15:00Z">
                    <w:rPr/>
                  </w:rPrChange>
                </w:rPr>
                <w:delText>Chi phí: Chi phí sử dụng Rent Centric khá cao, đặc biệt là với các doanh nghiệp nhỏ</w:delText>
              </w:r>
            </w:del>
            <w:ins w:id="188" w:author="Nhật Nguyễn Hữu" w:date="2025-11-29T00:23:00Z">
              <w:r w:rsidR="00E96686" w:rsidRPr="00B33E24">
                <w:rPr>
                  <w:lang w:val="vi-VN"/>
                  <w:rPrChange w:id="189" w:author="Mạnh Dũng" w:date="2025-11-29T23:15:00Z" w16du:dateUtc="2025-11-29T16:15:00Z">
                    <w:rPr/>
                  </w:rPrChange>
                </w:rPr>
                <w:t>Không tự sinh ra mô</w:t>
              </w:r>
            </w:ins>
            <w:ins w:id="190" w:author="Nhật Nguyễn Hữu" w:date="2025-11-29T00:24:00Z">
              <w:r w:rsidR="00E96686" w:rsidRPr="00B33E24">
                <w:rPr>
                  <w:lang w:val="vi-VN"/>
                  <w:rPrChange w:id="191" w:author="Mạnh Dũng" w:date="2025-11-29T23:15:00Z" w16du:dateUtc="2025-11-29T16:15:00Z">
                    <w:rPr/>
                  </w:rPrChange>
                </w:rPr>
                <w:t xml:space="preserve"> tả bằng hình ảnh</w:t>
              </w:r>
            </w:ins>
            <w:del w:id="192" w:author="Nhật Nguyễn Hữu" w:date="2025-11-29T00:23:00Z">
              <w:r w:rsidRPr="00B33E24" w:rsidDel="00E96686">
                <w:rPr>
                  <w:lang w:val="vi-VN"/>
                  <w:rPrChange w:id="193" w:author="Mạnh Dũng" w:date="2025-11-29T23:15:00Z" w16du:dateUtc="2025-11-29T16:15:00Z">
                    <w:rPr/>
                  </w:rPrChange>
                </w:rPr>
                <w:delText>.</w:delText>
              </w:r>
            </w:del>
          </w:p>
        </w:tc>
      </w:tr>
      <w:tr w:rsidR="00CD35EC" w:rsidRPr="00865508" w14:paraId="3BEFA199" w14:textId="77777777">
        <w:tc>
          <w:tcPr>
            <w:tcW w:w="4508" w:type="dxa"/>
          </w:tcPr>
          <w:p w14:paraId="42F82717" w14:textId="39AAE78C" w:rsidR="00CD35EC" w:rsidRPr="00B33E24" w:rsidRDefault="00CC6E11">
            <w:pPr>
              <w:pStyle w:val="TableStyle"/>
              <w:rPr>
                <w:lang w:val="vi-VN"/>
                <w:rPrChange w:id="194" w:author="Mạnh Dũng" w:date="2025-11-29T23:15:00Z" w16du:dateUtc="2025-11-29T16:15:00Z">
                  <w:rPr/>
                </w:rPrChange>
              </w:rPr>
            </w:pPr>
            <w:ins w:id="195" w:author="Nhật Nguyễn Hữu" w:date="2025-11-29T00:29:00Z">
              <w:r w:rsidRPr="00B33E24">
                <w:rPr>
                  <w:lang w:val="vi-VN"/>
                  <w:rPrChange w:id="196" w:author="Mạnh Dũng" w:date="2025-11-29T23:15:00Z" w16du:dateUtc="2025-11-29T16:15:00Z">
                    <w:rPr/>
                  </w:rPrChange>
                </w:rPr>
                <w:t>Lưu lại lịch sử mô tả</w:t>
              </w:r>
            </w:ins>
            <w:del w:id="197" w:author="Nhật Nguyễn Hữu" w:date="2025-11-29T00:24:00Z">
              <w:r w:rsidR="00313C26" w:rsidRPr="00B33E24" w:rsidDel="00E96686">
                <w:rPr>
                  <w:lang w:val="vi-VN"/>
                  <w:rPrChange w:id="198" w:author="Mạnh Dũng" w:date="2025-11-29T23:15:00Z" w16du:dateUtc="2025-11-29T16:15:00Z">
                    <w:rPr/>
                  </w:rPrChange>
                </w:rPr>
                <w:delText>Giao diện thân thiện: Giao diện dễ sử dụng, người dùng dễ thích nghi</w:delText>
              </w:r>
            </w:del>
          </w:p>
        </w:tc>
        <w:tc>
          <w:tcPr>
            <w:tcW w:w="4508" w:type="dxa"/>
          </w:tcPr>
          <w:p w14:paraId="45006A02" w14:textId="6CD837A5" w:rsidR="00CD35EC" w:rsidRPr="00B33E24" w:rsidRDefault="00CC6E11">
            <w:pPr>
              <w:pStyle w:val="TableStyle"/>
              <w:rPr>
                <w:lang w:val="vi-VN"/>
                <w:rPrChange w:id="199" w:author="Mạnh Dũng" w:date="2025-11-29T23:15:00Z" w16du:dateUtc="2025-11-29T16:15:00Z">
                  <w:rPr/>
                </w:rPrChange>
              </w:rPr>
            </w:pPr>
            <w:ins w:id="200" w:author="Nhật Nguyễn Hữu" w:date="2025-11-29T00:29:00Z">
              <w:r w:rsidRPr="00B33E24">
                <w:rPr>
                  <w:lang w:val="vi-VN"/>
                  <w:rPrChange w:id="201" w:author="Mạnh Dũng" w:date="2025-11-29T23:15:00Z" w16du:dateUtc="2025-11-29T16:15:00Z">
                    <w:rPr/>
                  </w:rPrChange>
                </w:rPr>
                <w:t>Không lưu lại lịch sử mô tả</w:t>
              </w:r>
            </w:ins>
            <w:del w:id="202" w:author="Nhật Nguyễn Hữu" w:date="2025-11-29T00:15:00Z">
              <w:r w:rsidR="00313C26" w:rsidRPr="00B33E24" w:rsidDel="004E3C26">
                <w:rPr>
                  <w:lang w:val="vi-VN"/>
                  <w:rPrChange w:id="203" w:author="Mạnh Dũng" w:date="2025-11-29T23:15:00Z" w16du:dateUtc="2025-11-29T16:15:00Z">
                    <w:rPr/>
                  </w:rPrChange>
                </w:rPr>
                <w:delText>Kỹ thuật: Cài đặt và triển khai Rent Centric có thể đòi hỏi kiến thức kỹ thuật, đặc biệt là đối với các doanh nghiệp không có đội ngũ IT lớn</w:delText>
              </w:r>
            </w:del>
          </w:p>
        </w:tc>
      </w:tr>
      <w:tr w:rsidR="00CD35EC" w:rsidRPr="00865508" w14:paraId="4656AB93" w14:textId="77777777">
        <w:tc>
          <w:tcPr>
            <w:tcW w:w="4508" w:type="dxa"/>
          </w:tcPr>
          <w:p w14:paraId="7317405F" w14:textId="513C4935" w:rsidR="00CD35EC" w:rsidRPr="00B33E24" w:rsidRDefault="00E96686">
            <w:pPr>
              <w:pStyle w:val="TableStyle"/>
              <w:rPr>
                <w:lang w:val="vi-VN"/>
                <w:rPrChange w:id="204" w:author="Mạnh Dũng" w:date="2025-11-29T23:15:00Z" w16du:dateUtc="2025-11-29T16:15:00Z">
                  <w:rPr/>
                </w:rPrChange>
              </w:rPr>
            </w:pPr>
            <w:ins w:id="205" w:author="Nhật Nguyễn Hữu" w:date="2025-11-29T00:25:00Z">
              <w:r w:rsidRPr="00B33E24">
                <w:rPr>
                  <w:lang w:val="vi-VN"/>
                  <w:rPrChange w:id="206" w:author="Mạnh Dũng" w:date="2025-11-29T23:15:00Z" w16du:dateUtc="2025-11-29T16:15:00Z">
                    <w:rPr/>
                  </w:rPrChange>
                </w:rPr>
                <w:t>Có thể sử dụng nhiều phong cách mô tả</w:t>
              </w:r>
            </w:ins>
            <w:ins w:id="207" w:author="Nhật Nguyễn Hữu" w:date="2025-11-29T00:26:00Z">
              <w:r w:rsidRPr="00B33E24">
                <w:rPr>
                  <w:lang w:val="vi-VN"/>
                  <w:rPrChange w:id="208" w:author="Mạnh Dũng" w:date="2025-11-29T23:15:00Z" w16du:dateUtc="2025-11-29T16:15:00Z">
                    <w:rPr/>
                  </w:rPrChange>
                </w:rPr>
                <w:t>, từ ngữ sinh động, phong phú</w:t>
              </w:r>
            </w:ins>
            <w:ins w:id="209" w:author="Nhật Nguyễn Hữu" w:date="2025-11-29T00:19:00Z">
              <w:r w:rsidRPr="00B33E24">
                <w:rPr>
                  <w:lang w:val="vi-VN"/>
                  <w:rPrChange w:id="210" w:author="Mạnh Dũng" w:date="2025-11-29T23:15:00Z" w16du:dateUtc="2025-11-29T16:15:00Z">
                    <w:rPr/>
                  </w:rPrChange>
                </w:rPr>
                <w:t xml:space="preserve"> </w:t>
              </w:r>
            </w:ins>
            <w:del w:id="211" w:author="Nhật Nguyễn Hữu" w:date="2025-11-29T00:17:00Z">
              <w:r w:rsidR="00313C26" w:rsidRPr="00B33E24" w:rsidDel="00E96686">
                <w:rPr>
                  <w:lang w:val="vi-VN"/>
                  <w:rPrChange w:id="212" w:author="Mạnh Dũng" w:date="2025-11-29T23:15:00Z" w16du:dateUtc="2025-11-29T16:15:00Z">
                    <w:rPr/>
                  </w:rPrChange>
                </w:rPr>
                <w:delText>Hỗ trợ khách hàng: cung cấp dịch vụ hỗ trợ khách hàng tốt, giải quyết vấn đề và tận dụng tối đa tính năng của hệ thống</w:delText>
              </w:r>
            </w:del>
          </w:p>
        </w:tc>
        <w:tc>
          <w:tcPr>
            <w:tcW w:w="4508" w:type="dxa"/>
          </w:tcPr>
          <w:p w14:paraId="5E0D7BE3" w14:textId="59C11A43" w:rsidR="00CD35EC" w:rsidRPr="00B33E24" w:rsidRDefault="00E96686">
            <w:pPr>
              <w:pStyle w:val="TableStyle"/>
              <w:rPr>
                <w:lang w:val="vi-VN"/>
                <w:rPrChange w:id="213" w:author="Mạnh Dũng" w:date="2025-11-29T23:15:00Z" w16du:dateUtc="2025-11-29T16:15:00Z">
                  <w:rPr/>
                </w:rPrChange>
              </w:rPr>
            </w:pPr>
            <w:ins w:id="214" w:author="Nhật Nguyễn Hữu" w:date="2025-11-29T00:25:00Z">
              <w:r w:rsidRPr="00B33E24">
                <w:rPr>
                  <w:lang w:val="vi-VN"/>
                  <w:rPrChange w:id="215" w:author="Mạnh Dũng" w:date="2025-11-29T23:15:00Z" w16du:dateUtc="2025-11-29T16:15:00Z">
                    <w:rPr/>
                  </w:rPrChange>
                </w:rPr>
                <w:t>Không có phong cách mô tả, từ ngữ lập lại nhàm chán</w:t>
              </w:r>
            </w:ins>
            <w:del w:id="216" w:author="Nhật Nguyễn Hữu" w:date="2025-11-29T00:17:00Z">
              <w:r w:rsidR="00313C26" w:rsidRPr="00B33E24" w:rsidDel="00E96686">
                <w:rPr>
                  <w:lang w:val="vi-VN"/>
                  <w:rPrChange w:id="217" w:author="Mạnh Dũng" w:date="2025-11-29T23:15:00Z" w16du:dateUtc="2025-11-29T16:15:00Z">
                    <w:rPr/>
                  </w:rPrChange>
                </w:rPr>
                <w:delText>Tính linh hoạt: việc tùy chỉnh và điều chỉnh Rent Centric để phản ánh đúng nhu cầu cụ thể của một doanh nghiệp có thể hơi hạn chế so với một số hệ thống linh hoạt hơn</w:delText>
              </w:r>
              <w:r w:rsidR="00313C26" w:rsidRPr="00B33E24" w:rsidDel="00E96686">
                <w:rPr>
                  <w:color w:val="374151"/>
                  <w:lang w:val="vi-VN"/>
                  <w:rPrChange w:id="218" w:author="Mạnh Dũng" w:date="2025-11-29T23:15:00Z" w16du:dateUtc="2025-11-29T16:15:00Z">
                    <w:rPr>
                      <w:color w:val="374151"/>
                    </w:rPr>
                  </w:rPrChange>
                </w:rPr>
                <w:delText>.</w:delText>
              </w:r>
            </w:del>
          </w:p>
        </w:tc>
      </w:tr>
      <w:tr w:rsidR="00CD35EC" w:rsidRPr="00865508" w14:paraId="27FB800B" w14:textId="77777777">
        <w:tc>
          <w:tcPr>
            <w:tcW w:w="4508" w:type="dxa"/>
          </w:tcPr>
          <w:p w14:paraId="060106C4" w14:textId="64BA22BB" w:rsidR="00CD35EC" w:rsidRPr="00B33E24" w:rsidRDefault="00313C26">
            <w:pPr>
              <w:pStyle w:val="TableStyle"/>
              <w:rPr>
                <w:lang w:val="vi-VN"/>
                <w:rPrChange w:id="219" w:author="Mạnh Dũng" w:date="2025-11-29T23:15:00Z" w16du:dateUtc="2025-11-29T16:15:00Z">
                  <w:rPr/>
                </w:rPrChange>
              </w:rPr>
            </w:pPr>
            <w:del w:id="220" w:author="Nhật Nguyễn Hữu" w:date="2025-11-29T00:17:00Z">
              <w:r w:rsidRPr="00B33E24" w:rsidDel="00E96686">
                <w:rPr>
                  <w:lang w:val="vi-VN"/>
                  <w:rPrChange w:id="221" w:author="Mạnh Dũng" w:date="2025-11-29T23:15:00Z" w16du:dateUtc="2025-11-29T16:15:00Z">
                    <w:rPr/>
                  </w:rPrChange>
                </w:rPr>
                <w:delText>Khả năng tích hợp: hả năng tích hợp với các hệ thống khác, giúp doanh nghiệp kết nối và chia sẻ dữ liệu</w:delText>
              </w:r>
            </w:del>
          </w:p>
        </w:tc>
        <w:tc>
          <w:tcPr>
            <w:tcW w:w="4508" w:type="dxa"/>
          </w:tcPr>
          <w:p w14:paraId="706D30F1" w14:textId="742EF2A7" w:rsidR="00CD35EC" w:rsidRPr="00B33E24" w:rsidRDefault="00313C26">
            <w:pPr>
              <w:pStyle w:val="TableStyle"/>
              <w:rPr>
                <w:lang w:val="vi-VN"/>
                <w:rPrChange w:id="222" w:author="Mạnh Dũng" w:date="2025-11-29T23:15:00Z" w16du:dateUtc="2025-11-29T16:15:00Z">
                  <w:rPr/>
                </w:rPrChange>
              </w:rPr>
            </w:pPr>
            <w:del w:id="223" w:author="Nhật Nguyễn Hữu" w:date="2025-11-29T00:18:00Z">
              <w:r w:rsidRPr="00B33E24" w:rsidDel="00E96686">
                <w:rPr>
                  <w:lang w:val="vi-VN"/>
                  <w:rPrChange w:id="224" w:author="Mạnh Dũng" w:date="2025-11-29T23:15:00Z" w16du:dateUtc="2025-11-29T16:15:00Z">
                    <w:rPr/>
                  </w:rPrChange>
                </w:rPr>
                <w:delText>Thời gian triển khai: Việc triển khai và chuyển đổi từ hệ thống cũ sang Rent Centric có thể mất thời gian, ảnh hưởng đến hoạt động hàng ngày của doanh nghiệp.</w:delText>
              </w:r>
            </w:del>
          </w:p>
        </w:tc>
      </w:tr>
    </w:tbl>
    <w:p w14:paraId="766BEE73" w14:textId="77777777" w:rsidR="00CD35EC" w:rsidRPr="00865508" w:rsidRDefault="00313C26">
      <w:pPr>
        <w:spacing w:after="240" w:line="240" w:lineRule="auto"/>
        <w:rPr>
          <w:rFonts w:cs="Times New Roman"/>
          <w:sz w:val="24"/>
          <w:szCs w:val="24"/>
        </w:rPr>
      </w:pPr>
      <w:r w:rsidRPr="00865508">
        <w:rPr>
          <w:rFonts w:cs="Times New Roman"/>
        </w:rPr>
        <w:br w:type="page"/>
      </w:r>
    </w:p>
    <w:p w14:paraId="25A7A46B" w14:textId="1E4E435E" w:rsidR="00CD35EC" w:rsidRPr="00865508" w:rsidRDefault="00313C26" w:rsidP="00A93CF2">
      <w:pPr>
        <w:pStyle w:val="Heading1"/>
      </w:pPr>
      <w:r w:rsidRPr="00865508">
        <w:lastRenderedPageBreak/>
        <w:t xml:space="preserve"> </w:t>
      </w:r>
      <w:bookmarkStart w:id="225" w:name="_Toc214004880"/>
      <w:r w:rsidRPr="00865508">
        <w:t>CƠ SỞ LÝ THUYẾT</w:t>
      </w:r>
      <w:bookmarkEnd w:id="225"/>
    </w:p>
    <w:p w14:paraId="2B5B736A" w14:textId="7D9DC5D7" w:rsidR="00CD35EC" w:rsidRPr="00865508" w:rsidRDefault="00313C26" w:rsidP="00A93CF2">
      <w:pPr>
        <w:pStyle w:val="Heading2"/>
      </w:pPr>
      <w:bookmarkStart w:id="226" w:name="_Toc214004881"/>
      <w:r w:rsidRPr="00865508">
        <w:t>Tổng quan về Asp.Net</w:t>
      </w:r>
      <w:bookmarkEnd w:id="226"/>
    </w:p>
    <w:p w14:paraId="6E677B7A" w14:textId="4C8A72E4" w:rsidR="00CD35EC" w:rsidRPr="00865508" w:rsidRDefault="00313C26" w:rsidP="007F756A">
      <w:pPr>
        <w:pStyle w:val="Heading3"/>
        <w:rPr>
          <w:rFonts w:eastAsia="Calibri"/>
        </w:rPr>
      </w:pPr>
      <w:bookmarkStart w:id="227" w:name="_Toc214004882"/>
      <w:r w:rsidRPr="00865508">
        <w:rPr>
          <w:rFonts w:eastAsia="Calibri"/>
        </w:rPr>
        <w:t>Khái niệm</w:t>
      </w:r>
      <w:bookmarkEnd w:id="227"/>
    </w:p>
    <w:p w14:paraId="12F8EC96" w14:textId="77777777" w:rsidR="00CD35EC" w:rsidRPr="00865508" w:rsidRDefault="00313C26" w:rsidP="00A93CF2">
      <w:r w:rsidRPr="00865508">
        <w:t>ASP.NET (Active Server Pages .NET) là một framework phát triển ứng dụng web được phát triển bởi Microsoft. Được giới thiệu lần đầu tiên vào năm 2002, ASP.NET đã trở thành một trong những công nghệ chủ chốt trong việc xây dựng và triển khai các ứng dụng web mạnh mẽ và linh hoạt</w:t>
      </w:r>
    </w:p>
    <w:p w14:paraId="7298F44E" w14:textId="7C4AE026" w:rsidR="00CD35EC" w:rsidRPr="00865508" w:rsidRDefault="00313C26" w:rsidP="007F756A">
      <w:pPr>
        <w:pStyle w:val="Heading3"/>
        <w:rPr>
          <w:rFonts w:eastAsia="Calibri"/>
        </w:rPr>
      </w:pPr>
      <w:bookmarkStart w:id="228" w:name="_Toc214004883"/>
      <w:r w:rsidRPr="00865508">
        <w:rPr>
          <w:rFonts w:eastAsia="Calibri"/>
        </w:rPr>
        <w:t>Cấu trúc của Asp.Net</w:t>
      </w:r>
      <w:bookmarkEnd w:id="228"/>
    </w:p>
    <w:p w14:paraId="70E14EEA" w14:textId="77777777" w:rsidR="00CD35EC" w:rsidRPr="00865508" w:rsidRDefault="00313C26" w:rsidP="00A93CF2">
      <w:r w:rsidRPr="00865508">
        <w:t>ASP.NET có một cấu trúc tổ chức rõ ràng, chia thành các phần chính để quản lý và phát triển ứng dụng web. Dưới đây là cấu trúc cơ bản của một ứng dụng ASP.NET:</w:t>
      </w:r>
    </w:p>
    <w:p w14:paraId="487EC980" w14:textId="34FA84FC" w:rsidR="00CD35EC" w:rsidRPr="00D41751" w:rsidRDefault="00313C26" w:rsidP="00A93CF2">
      <w:pPr>
        <w:numPr>
          <w:ilvl w:val="0"/>
          <w:numId w:val="12"/>
        </w:numPr>
        <w:pBdr>
          <w:top w:val="nil"/>
          <w:left w:val="nil"/>
          <w:bottom w:val="nil"/>
          <w:right w:val="nil"/>
          <w:between w:val="nil"/>
        </w:pBdr>
        <w:spacing w:after="0" w:line="240" w:lineRule="auto"/>
        <w:ind w:left="993" w:hanging="283"/>
        <w:rPr>
          <w:rFonts w:cs="Times New Roman"/>
          <w:bCs/>
          <w:color w:val="000000"/>
          <w:sz w:val="28"/>
          <w:szCs w:val="28"/>
        </w:rPr>
      </w:pPr>
      <w:r w:rsidRPr="00D41751">
        <w:rPr>
          <w:rFonts w:cs="Times New Roman"/>
          <w:bCs/>
          <w:color w:val="000000"/>
          <w:sz w:val="28"/>
          <w:szCs w:val="28"/>
        </w:rPr>
        <w:t>Thư mục (App_Data): Chứa các tệp dữ liệu của ứng dụng, chẳng hạn như cơ sở dữ liệu hoặc tệp tin cần bảo mật.</w:t>
      </w:r>
    </w:p>
    <w:p w14:paraId="34B52A94" w14:textId="15BB34AD" w:rsidR="00CD35EC" w:rsidRPr="00D41751" w:rsidRDefault="00313C26" w:rsidP="00A93CF2">
      <w:pPr>
        <w:numPr>
          <w:ilvl w:val="0"/>
          <w:numId w:val="12"/>
        </w:numPr>
        <w:pBdr>
          <w:top w:val="nil"/>
          <w:left w:val="nil"/>
          <w:bottom w:val="nil"/>
          <w:right w:val="nil"/>
          <w:between w:val="nil"/>
        </w:pBdr>
        <w:spacing w:after="0" w:line="240" w:lineRule="auto"/>
        <w:ind w:left="993" w:hanging="283"/>
        <w:rPr>
          <w:rFonts w:cs="Times New Roman"/>
          <w:bCs/>
          <w:color w:val="000000"/>
          <w:sz w:val="28"/>
          <w:szCs w:val="28"/>
        </w:rPr>
      </w:pPr>
      <w:r w:rsidRPr="00D41751">
        <w:rPr>
          <w:rFonts w:cs="Times New Roman"/>
          <w:bCs/>
          <w:color w:val="000000"/>
          <w:sz w:val="28"/>
          <w:szCs w:val="28"/>
        </w:rPr>
        <w:t>Thư mục App_Start: Chứa các lớp được khởi tạo khi ứng dụng được khởi động, thường sử dụng để cấu hình và đăng ký các thành phần.</w:t>
      </w:r>
    </w:p>
    <w:p w14:paraId="21C2F582" w14:textId="2C026D88" w:rsidR="00CD35EC" w:rsidRPr="00D41751" w:rsidRDefault="00313C26" w:rsidP="00A93CF2">
      <w:pPr>
        <w:numPr>
          <w:ilvl w:val="0"/>
          <w:numId w:val="12"/>
        </w:numPr>
        <w:pBdr>
          <w:top w:val="nil"/>
          <w:left w:val="nil"/>
          <w:bottom w:val="nil"/>
          <w:right w:val="nil"/>
          <w:between w:val="nil"/>
        </w:pBdr>
        <w:spacing w:after="0" w:line="240" w:lineRule="auto"/>
        <w:ind w:left="993" w:hanging="283"/>
        <w:rPr>
          <w:rFonts w:cs="Times New Roman"/>
          <w:bCs/>
          <w:color w:val="000000"/>
          <w:sz w:val="28"/>
          <w:szCs w:val="28"/>
        </w:rPr>
      </w:pPr>
      <w:r w:rsidRPr="00D41751">
        <w:rPr>
          <w:rFonts w:cs="Times New Roman"/>
          <w:bCs/>
          <w:color w:val="000000"/>
          <w:sz w:val="28"/>
          <w:szCs w:val="28"/>
        </w:rPr>
        <w:t>Thư mục Content: Chứa các tệp tài nguyên không phải mã nguồn như CSS, hình ảnh, và các tệp tin liên quan đến giao diện người dùng.</w:t>
      </w:r>
    </w:p>
    <w:p w14:paraId="7CECCC87" w14:textId="65C99495" w:rsidR="00CD35EC" w:rsidRPr="00D41751" w:rsidRDefault="00313C26" w:rsidP="00A93CF2">
      <w:pPr>
        <w:numPr>
          <w:ilvl w:val="0"/>
          <w:numId w:val="12"/>
        </w:numPr>
        <w:pBdr>
          <w:top w:val="nil"/>
          <w:left w:val="nil"/>
          <w:bottom w:val="nil"/>
          <w:right w:val="nil"/>
          <w:between w:val="nil"/>
        </w:pBdr>
        <w:spacing w:after="0" w:line="240" w:lineRule="auto"/>
        <w:ind w:left="993" w:hanging="283"/>
        <w:rPr>
          <w:rFonts w:cs="Times New Roman"/>
          <w:bCs/>
          <w:color w:val="000000"/>
          <w:sz w:val="28"/>
          <w:szCs w:val="28"/>
        </w:rPr>
      </w:pPr>
      <w:r w:rsidRPr="00D41751">
        <w:rPr>
          <w:rFonts w:cs="Times New Roman"/>
          <w:bCs/>
          <w:color w:val="000000"/>
          <w:sz w:val="28"/>
          <w:szCs w:val="28"/>
        </w:rPr>
        <w:t>Thư mục Controllers: Chứa các controller, nơi xử lý logic của ứng dụng, tương tác với người dùng và quản lý dữ liệu.</w:t>
      </w:r>
    </w:p>
    <w:p w14:paraId="008FC7C8" w14:textId="7BCFDEA9" w:rsidR="00CD35EC" w:rsidRPr="00D41751" w:rsidRDefault="00313C26" w:rsidP="00A93CF2">
      <w:pPr>
        <w:numPr>
          <w:ilvl w:val="0"/>
          <w:numId w:val="12"/>
        </w:numPr>
        <w:pBdr>
          <w:top w:val="nil"/>
          <w:left w:val="nil"/>
          <w:bottom w:val="nil"/>
          <w:right w:val="nil"/>
          <w:between w:val="nil"/>
        </w:pBdr>
        <w:spacing w:after="0" w:line="240" w:lineRule="auto"/>
        <w:ind w:left="993" w:hanging="283"/>
        <w:rPr>
          <w:rFonts w:cs="Times New Roman"/>
          <w:bCs/>
          <w:color w:val="000000"/>
          <w:sz w:val="28"/>
          <w:szCs w:val="28"/>
        </w:rPr>
      </w:pPr>
      <w:r w:rsidRPr="00D41751">
        <w:rPr>
          <w:rFonts w:cs="Times New Roman"/>
          <w:bCs/>
          <w:color w:val="000000"/>
          <w:sz w:val="28"/>
          <w:szCs w:val="28"/>
        </w:rPr>
        <w:t>Thư mục Models: Chứa các lớp mô hình, biểu diễn dữ liệu và logic liên quan đến dữ liệu. Thường sử dụng Entity Framework hoặc các kỹ thuật ORM khác để tương tác với cơ sở dữ liệu.</w:t>
      </w:r>
    </w:p>
    <w:p w14:paraId="5BE367D0" w14:textId="00C089AA" w:rsidR="00CD35EC" w:rsidRPr="00D41751" w:rsidRDefault="00313C26" w:rsidP="00A93CF2">
      <w:pPr>
        <w:pStyle w:val="Liststyle"/>
        <w:rPr>
          <w:bCs/>
        </w:rPr>
      </w:pPr>
      <w:r w:rsidRPr="00D41751">
        <w:rPr>
          <w:bCs/>
        </w:rPr>
        <w:t>Thư mục Scripts: Chứa các tệp JavaScript sử dụng trong ứng dụng.</w:t>
      </w:r>
    </w:p>
    <w:p w14:paraId="657E94D4" w14:textId="78E17FE3" w:rsidR="00CD35EC" w:rsidRPr="00D41751" w:rsidRDefault="00313C26" w:rsidP="00A93CF2">
      <w:pPr>
        <w:pStyle w:val="Liststyle"/>
        <w:rPr>
          <w:bCs/>
        </w:rPr>
      </w:pPr>
      <w:r w:rsidRPr="00D41751">
        <w:rPr>
          <w:bCs/>
        </w:rPr>
        <w:t>Thư mục Views: Chứa các file chế độ xem (views) - các thành phần chịu trách nhiệm hiển thị dữ liệu cho người dùng. Thường sử dụng Razor syntax hoặc ASP.NET Web Forms để tạo ra các trang web động.</w:t>
      </w:r>
    </w:p>
    <w:p w14:paraId="44207F7A" w14:textId="77777777" w:rsidR="00CD35EC" w:rsidRPr="00D41751" w:rsidRDefault="00313C26" w:rsidP="00A93CF2">
      <w:pPr>
        <w:pStyle w:val="Liststyle"/>
        <w:rPr>
          <w:bCs/>
        </w:rPr>
      </w:pPr>
      <w:r w:rsidRPr="00D41751">
        <w:rPr>
          <w:bCs/>
        </w:rPr>
        <w:t>Thư mục App_GlobalResources và App_LocalResources: Chứa tài nguyên ngôn ngữ toàn cục và cục bộ sử dụng trong ứng dụng.</w:t>
      </w:r>
    </w:p>
    <w:p w14:paraId="51B4DC0E" w14:textId="0D7DB1D9" w:rsidR="00CD35EC" w:rsidRPr="00D41751" w:rsidRDefault="00313C26" w:rsidP="00A93CF2">
      <w:pPr>
        <w:pStyle w:val="Liststyle"/>
        <w:rPr>
          <w:bCs/>
        </w:rPr>
      </w:pPr>
      <w:r w:rsidRPr="00D41751">
        <w:rPr>
          <w:bCs/>
        </w:rPr>
        <w:t>Thư mục App_Code: Chứa các file mã nguồn chung được sử dụng trong ứng dụng, chẳng hạn như các lớp hỗ trợ, các phần tử tái sử dụng, và các định nghĩa cho Web Services.</w:t>
      </w:r>
    </w:p>
    <w:p w14:paraId="7B6C7F72" w14:textId="18AEEC2E" w:rsidR="00CD35EC" w:rsidRPr="00D41751" w:rsidRDefault="00313C26" w:rsidP="00A93CF2">
      <w:pPr>
        <w:pStyle w:val="Liststyle"/>
        <w:rPr>
          <w:bCs/>
        </w:rPr>
      </w:pPr>
      <w:r w:rsidRPr="00D41751">
        <w:rPr>
          <w:bCs/>
        </w:rPr>
        <w:t>Web.config: Tệp cấu hình chung cho ứng dụng, nơi chứa thông tin như chuỗi kết nối, cấu hình an ninh, và các thiết lập khác.</w:t>
      </w:r>
    </w:p>
    <w:p w14:paraId="2C0C5AA3" w14:textId="38D799C6" w:rsidR="00CD35EC" w:rsidRPr="00D41751" w:rsidRDefault="00313C26" w:rsidP="00A93CF2">
      <w:pPr>
        <w:pStyle w:val="Liststyle"/>
        <w:rPr>
          <w:bCs/>
        </w:rPr>
      </w:pPr>
      <w:r w:rsidRPr="00D41751">
        <w:rPr>
          <w:bCs/>
        </w:rPr>
        <w:lastRenderedPageBreak/>
        <w:t>Global.asax: Tệp global application class, chứa các sự kiện ứng dụng như Application_Start, Session_Start, và các sự kiện khác.</w:t>
      </w:r>
    </w:p>
    <w:p w14:paraId="57939EED" w14:textId="4E4F5928" w:rsidR="00CD35EC" w:rsidRPr="00D41751" w:rsidRDefault="00313C26" w:rsidP="00A93CF2">
      <w:pPr>
        <w:pStyle w:val="Liststyle"/>
        <w:rPr>
          <w:bCs/>
        </w:rPr>
      </w:pPr>
      <w:r w:rsidRPr="00D41751">
        <w:rPr>
          <w:bCs/>
        </w:rPr>
        <w:t>Packages.config: Chứa thông tin về các gói NuGet được sử dụng trong dự án.</w:t>
      </w:r>
    </w:p>
    <w:p w14:paraId="496B67E1" w14:textId="3309E861" w:rsidR="00CD35EC" w:rsidRPr="00D41751" w:rsidRDefault="00313C26" w:rsidP="00A93CF2">
      <w:pPr>
        <w:pStyle w:val="Liststyle"/>
        <w:rPr>
          <w:bCs/>
        </w:rPr>
      </w:pPr>
      <w:r w:rsidRPr="00D41751">
        <w:rPr>
          <w:bCs/>
        </w:rPr>
        <w:t>Bin: Thư mục chứa các tệp thực thi (DLL) của dự án, bao gồm cả các thư viện và các assembly tùy chỉnh.</w:t>
      </w:r>
    </w:p>
    <w:p w14:paraId="387CEF17" w14:textId="77777777" w:rsidR="00CD35EC" w:rsidRPr="00865508" w:rsidRDefault="00313C26" w:rsidP="00A93CF2">
      <w:r w:rsidRPr="00D41751">
        <w:rPr>
          <w:bCs/>
        </w:rPr>
        <w:t>Cấu trúc này giúp tổ chức mã nguồn và tài nguyên</w:t>
      </w:r>
      <w:r w:rsidRPr="00865508">
        <w:t xml:space="preserve"> của ứng dụng ASP.NET một cách hợp lý, làm cho quá trình phát triển, bảo trì và mở rộng dự án trở nên dễ dàng và có tổ chức.</w:t>
      </w:r>
    </w:p>
    <w:p w14:paraId="2BED22B8" w14:textId="77777777" w:rsidR="00CD35EC" w:rsidRPr="00865508" w:rsidRDefault="00313C26" w:rsidP="007F756A">
      <w:pPr>
        <w:pStyle w:val="Heading3"/>
        <w:rPr>
          <w:rFonts w:eastAsia="Calibri"/>
        </w:rPr>
      </w:pPr>
      <w:bookmarkStart w:id="229" w:name="_Toc214004884"/>
      <w:r w:rsidRPr="00865508">
        <w:rPr>
          <w:rFonts w:eastAsia="Calibri"/>
        </w:rPr>
        <w:t>1.3 Lý do chọn Asp.Net</w:t>
      </w:r>
      <w:bookmarkEnd w:id="229"/>
    </w:p>
    <w:p w14:paraId="4359ACC2" w14:textId="77777777" w:rsidR="00CD35EC" w:rsidRPr="00865508" w:rsidRDefault="00313C26" w:rsidP="00A93CF2">
      <w:pPr>
        <w:pStyle w:val="Liststyle"/>
      </w:pPr>
      <w:r w:rsidRPr="00865508">
        <w:rPr>
          <w:b/>
        </w:rPr>
        <w:t xml:space="preserve">Hiệu Suất Ưu Việt: </w:t>
      </w:r>
      <w:r w:rsidRPr="00865508">
        <w:t>ASP.NET được xây dựng trên cơ sở của Common Language Runtime (CLR), giúp tối ưu hóa mã nguồn và cung cấp hiệu suất cao. Khả năng tương thích tốt với IIS (Internet Information Services) cũng đóng một vai trò quan trọng trong việc đảm bảo hiệu suất ổn định và mạnh mẽ</w:t>
      </w:r>
    </w:p>
    <w:p w14:paraId="624565FE" w14:textId="77777777" w:rsidR="00CD35EC" w:rsidRPr="00865508" w:rsidRDefault="00313C26" w:rsidP="00A93CF2">
      <w:pPr>
        <w:pStyle w:val="Liststyle"/>
      </w:pPr>
      <w:r w:rsidRPr="00865508">
        <w:rPr>
          <w:b/>
        </w:rPr>
        <w:t>Ngôn Ngữ Lập Trình C# và VB.NET:</w:t>
      </w:r>
      <w:r w:rsidRPr="00865508">
        <w:rPr>
          <w:color w:val="374151"/>
        </w:rPr>
        <w:t xml:space="preserve"> </w:t>
      </w:r>
      <w:r w:rsidRPr="00865508">
        <w:t>ASP.NET hỗ trợ sử dụng ngôn ngữ lập trình C# và VB.NET, giúp nhà phát triển có thể tận dụng sức mạnh của .NET Framework và CLR. Ngôn ngữ này được coi là hiện đại, linh hoạt và an toàn.</w:t>
      </w:r>
    </w:p>
    <w:p w14:paraId="1B66A11C" w14:textId="77777777" w:rsidR="00CD35EC" w:rsidRPr="00865508" w:rsidRDefault="00313C26" w:rsidP="00A93CF2">
      <w:pPr>
        <w:pStyle w:val="Liststyle"/>
      </w:pPr>
      <w:r w:rsidRPr="00865508">
        <w:rPr>
          <w:b/>
        </w:rPr>
        <w:t>Tích Hợp Mạnh Mẽ với Visual Studio:</w:t>
      </w:r>
      <w:r w:rsidRPr="00865508">
        <w:rPr>
          <w:color w:val="374151"/>
        </w:rPr>
        <w:t xml:space="preserve"> </w:t>
      </w:r>
      <w:r w:rsidRPr="00865508">
        <w:t>ASP.NET được tích hợp chặt chẽ với Microsoft Visual Studio, một IDE mạnh mẽ và phổ biến. Sự kết hợp này tạo điều kiện cho quá trình phát triển hiệu quả và dễ dàng, với nhiều tính năng như gỡ lỗi tích hợp, IntelliSense, và công cụ kiểm thử mạnh mẽ.</w:t>
      </w:r>
    </w:p>
    <w:p w14:paraId="4B3F6EDC" w14:textId="77777777" w:rsidR="00CD35EC" w:rsidRPr="00865508" w:rsidRDefault="00313C26" w:rsidP="00A93CF2">
      <w:pPr>
        <w:pStyle w:val="Liststyle"/>
      </w:pPr>
      <w:r w:rsidRPr="00865508">
        <w:rPr>
          <w:b/>
        </w:rPr>
        <w:t>Kiến Trúc Mô-đun và Mô-đel:</w:t>
      </w:r>
      <w:r w:rsidRPr="00865508">
        <w:rPr>
          <w:color w:val="374151"/>
        </w:rPr>
        <w:t xml:space="preserve"> </w:t>
      </w:r>
      <w:r w:rsidRPr="00865508">
        <w:t>ASP.NET thúc đẩy việc sử dụng kiến trúc mô-đun và mô-đel, giúp tách biệt logic ứng dụng thành các thành phần riêng biệt. Điều này làm tăng khả năng quản lý mã nguồn, tái sử dụng mã, và giảm sự phức tạp của hệ thống.</w:t>
      </w:r>
    </w:p>
    <w:p w14:paraId="5B8CD6E5" w14:textId="77777777" w:rsidR="00CD35EC" w:rsidRPr="00865508" w:rsidRDefault="00313C26" w:rsidP="00A93CF2">
      <w:pPr>
        <w:pStyle w:val="Liststyle"/>
      </w:pPr>
      <w:r w:rsidRPr="00865508">
        <w:rPr>
          <w:b/>
        </w:rPr>
        <w:t>Hỗ Trợ Cho AJAX và Web 2.0:</w:t>
      </w:r>
      <w:r w:rsidRPr="00865508">
        <w:rPr>
          <w:color w:val="374151"/>
        </w:rPr>
        <w:t xml:space="preserve"> </w:t>
      </w:r>
      <w:r w:rsidRPr="00865508">
        <w:t>ASP.NET hỗ trợ AJAX (Asynchronous JavaScript and XML), cho phép xây dựng các ứng dụng web tương tác và động mà không cần phải làm mới trang. Điều này giúp cải thiện trải nghiệm người dùng và làm tăng tính tương tác của ứng dụng.</w:t>
      </w:r>
    </w:p>
    <w:p w14:paraId="451CFB63" w14:textId="77777777" w:rsidR="00CD35EC" w:rsidRPr="00865508" w:rsidRDefault="00313C26" w:rsidP="00A93CF2">
      <w:pPr>
        <w:pStyle w:val="Liststyle"/>
      </w:pPr>
      <w:r w:rsidRPr="00865508">
        <w:rPr>
          <w:b/>
        </w:rPr>
        <w:t>Phong Cách Lập Trình Dựa Trên Sự Kiện:</w:t>
      </w:r>
      <w:r w:rsidRPr="00865508">
        <w:rPr>
          <w:color w:val="374151"/>
        </w:rPr>
        <w:t xml:space="preserve"> </w:t>
      </w:r>
      <w:r w:rsidRPr="00865508">
        <w:t>ASP.NET sử dụng mô hình lập trình dựa trên sự kiện, giúp nhà phát triển xử lý các sự kiện như nút bấm, thay đổi trạng thái, và tương tác người dùng một cách thuận tiện và hiệu quả.</w:t>
      </w:r>
    </w:p>
    <w:p w14:paraId="03E4E9E6" w14:textId="77777777" w:rsidR="00CD35EC" w:rsidRPr="00865508" w:rsidRDefault="00313C26" w:rsidP="00A93CF2">
      <w:pPr>
        <w:pStyle w:val="Liststyle"/>
      </w:pPr>
      <w:r w:rsidRPr="00865508">
        <w:rPr>
          <w:b/>
        </w:rPr>
        <w:lastRenderedPageBreak/>
        <w:t>Bảo Mật Tích Hợp:</w:t>
      </w:r>
      <w:r w:rsidRPr="00865508">
        <w:rPr>
          <w:color w:val="374151"/>
        </w:rPr>
        <w:t xml:space="preserve"> </w:t>
      </w:r>
      <w:r w:rsidRPr="00865508">
        <w:t>ASP.NET cung cấp nhiều tính năng bảo mật tích hợp, bao gồm quản lý phiên, xác thực người dùng, và kiểm soát thâm nhập. Các tiện ích này giúp bảo vệ ứng dụng khỏi các loại tấn công thông thường.</w:t>
      </w:r>
    </w:p>
    <w:p w14:paraId="7FEDC35D" w14:textId="77777777" w:rsidR="00CD35EC" w:rsidRPr="00865508" w:rsidRDefault="00313C26" w:rsidP="00A93CF2">
      <w:pPr>
        <w:pStyle w:val="Liststyle"/>
      </w:pPr>
      <w:r w:rsidRPr="00865508">
        <w:rPr>
          <w:b/>
        </w:rPr>
        <w:t>Tích Hợp Tốt với Cơ Sở Dữ Liệu và Entity Framework:</w:t>
      </w:r>
      <w:r w:rsidRPr="00865508">
        <w:rPr>
          <w:color w:val="374151"/>
        </w:rPr>
        <w:t xml:space="preserve"> </w:t>
      </w:r>
      <w:r w:rsidRPr="00865508">
        <w:t>ASP.NET tích hợp tốt với nhiều loại cơ sở dữ liệu, đặc biệt là khi sử dụng Entity Framework. Việc tương tác với cơ sở dữ liệu trở nên thuận tiện và mạnh mẽ.</w:t>
      </w:r>
    </w:p>
    <w:p w14:paraId="5F6CCA6F" w14:textId="77777777" w:rsidR="00CD35EC" w:rsidRPr="00865508" w:rsidRDefault="00313C26" w:rsidP="00A93CF2">
      <w:pPr>
        <w:pStyle w:val="Liststyle"/>
      </w:pPr>
      <w:r w:rsidRPr="00865508">
        <w:rPr>
          <w:b/>
        </w:rPr>
        <w:t>Hỗ Trợ Đa Nền Tảng:</w:t>
      </w:r>
      <w:r w:rsidRPr="00865508">
        <w:rPr>
          <w:color w:val="374151"/>
        </w:rPr>
        <w:t xml:space="preserve"> </w:t>
      </w:r>
      <w:r w:rsidRPr="00865508">
        <w:t>ASP.NET có khả năng chạy trên nhiều nền tảng khác nhau, bao gồm Windows, Linux và macOS, cung cấp tính linh hoạt cho quá trình triển khai và vận hành ứng dụng.</w:t>
      </w:r>
    </w:p>
    <w:p w14:paraId="6B9EE3B5" w14:textId="77777777" w:rsidR="00CD35EC" w:rsidRPr="00865508" w:rsidRDefault="00313C26" w:rsidP="00A93CF2">
      <w:pPr>
        <w:pStyle w:val="Liststyle"/>
      </w:pPr>
      <w:r w:rsidRPr="00865508">
        <w:rPr>
          <w:b/>
        </w:rPr>
        <w:t>Cộng Đồng và Hỗ Trợ Mạnh Mẽ:</w:t>
      </w:r>
      <w:r w:rsidRPr="00865508">
        <w:t xml:space="preserve"> Có một cộng đồng lớn và tích cực xung quanh ASP.NET, cung cấp nhiều tài liệu, diễn đàn, và hỗ trợ trực tuyến. Điều này làm cho việc học và giải quyết vấn đề trở nên dễ dàng hơn.</w:t>
      </w:r>
    </w:p>
    <w:p w14:paraId="4992795C" w14:textId="77A78AD2" w:rsidR="00CD35EC" w:rsidRPr="00865508" w:rsidRDefault="00313C26" w:rsidP="00A93CF2">
      <w:pPr>
        <w:pStyle w:val="Heading2"/>
      </w:pPr>
      <w:bookmarkStart w:id="230" w:name="_Toc214004885"/>
      <w:r w:rsidRPr="00865508">
        <w:t>Tổng quan về MVC</w:t>
      </w:r>
      <w:bookmarkEnd w:id="230"/>
    </w:p>
    <w:p w14:paraId="134699C3" w14:textId="4F82E199" w:rsidR="00CD35EC" w:rsidRPr="00865508" w:rsidRDefault="00313C26" w:rsidP="007F756A">
      <w:pPr>
        <w:pStyle w:val="Heading3"/>
        <w:rPr>
          <w:rFonts w:eastAsia="Calibri"/>
        </w:rPr>
      </w:pPr>
      <w:bookmarkStart w:id="231" w:name="_Toc214004886"/>
      <w:r w:rsidRPr="00865508">
        <w:rPr>
          <w:rFonts w:eastAsia="Calibri"/>
        </w:rPr>
        <w:t>Khái niệm</w:t>
      </w:r>
      <w:bookmarkEnd w:id="231"/>
    </w:p>
    <w:p w14:paraId="1685916E" w14:textId="77777777" w:rsidR="00CD35EC" w:rsidRPr="00865508" w:rsidRDefault="00313C26" w:rsidP="00A93CF2">
      <w:r w:rsidRPr="00865508">
        <w:t>Mô hình kiến trúc MVC, hay Model-View-Controller, là một mô hình tổ chức phổ biến trong phát triển phần mềm, thiết kế để tách biệt các thành phần của ứng dụng và giúp quản lý mã nguồn một cách dễ dàng. Dưới đây là một khái niệm tổng quan về MVC:</w:t>
      </w:r>
    </w:p>
    <w:p w14:paraId="1D28D64C" w14:textId="063F8C55" w:rsidR="00CD35EC" w:rsidRPr="00865508" w:rsidRDefault="00313C26" w:rsidP="007F756A">
      <w:pPr>
        <w:pStyle w:val="Heading3"/>
        <w:rPr>
          <w:rFonts w:eastAsia="Calibri"/>
        </w:rPr>
      </w:pPr>
      <w:bookmarkStart w:id="232" w:name="_Toc214004887"/>
      <w:r w:rsidRPr="00865508">
        <w:rPr>
          <w:rFonts w:eastAsia="Calibri"/>
        </w:rPr>
        <w:t>Cấu trúc của MVC</w:t>
      </w:r>
      <w:bookmarkEnd w:id="232"/>
    </w:p>
    <w:p w14:paraId="42B1D0F7" w14:textId="77777777" w:rsidR="00CD35EC" w:rsidRPr="00865508" w:rsidRDefault="00313C26" w:rsidP="00A93CF2">
      <w:pPr>
        <w:pStyle w:val="Liststyle"/>
      </w:pPr>
      <w:r w:rsidRPr="00865508">
        <w:rPr>
          <w:b/>
        </w:rPr>
        <w:t xml:space="preserve">Models: </w:t>
      </w:r>
      <w:r w:rsidRPr="00865508">
        <w:t>Chứa các lớp và logic liên quan đến dữ liệu và xử lý dữ liệu. Đây là nơi quản lý trạng thái ứng dụng và thực hiện các thao tác đọc và ghi vào cơ sở dữ liệu.</w:t>
      </w:r>
    </w:p>
    <w:p w14:paraId="3AAA65C7" w14:textId="77777777" w:rsidR="00CD35EC" w:rsidRPr="00865508" w:rsidRDefault="00313C26" w:rsidP="00A93CF2">
      <w:pPr>
        <w:pStyle w:val="Liststyle"/>
      </w:pPr>
      <w:r w:rsidRPr="00865508">
        <w:rPr>
          <w:b/>
        </w:rPr>
        <w:t xml:space="preserve">View: </w:t>
      </w:r>
      <w:r w:rsidRPr="00865508">
        <w:t>Chứa các file chế độ xem (views) - thành phần chịu trách nhiệm hiển thị dữ liệu cho người dùng. Các file view thường được tổ chức theo chức năng hoặc theo mô-đun.</w:t>
      </w:r>
    </w:p>
    <w:p w14:paraId="360F5929" w14:textId="77777777" w:rsidR="00CD35EC" w:rsidRPr="00865508" w:rsidRDefault="00313C26" w:rsidP="00A93CF2">
      <w:pPr>
        <w:pStyle w:val="Liststyle"/>
      </w:pPr>
      <w:r w:rsidRPr="00865508">
        <w:rPr>
          <w:b/>
        </w:rPr>
        <w:t>Controllers:</w:t>
      </w:r>
      <w:r w:rsidRPr="00865508">
        <w:rPr>
          <w:color w:val="374151"/>
        </w:rPr>
        <w:t xml:space="preserve"> </w:t>
      </w:r>
      <w:r w:rsidRPr="00865508">
        <w:t>Chứa các controllers - thành phần xử lý logic ứng dụng và tương tác với người dùng. Mỗi controller thường liên kết với một hoặc nhiều action, biểu diễn các hành động mà người dùng có thể thực hiện.</w:t>
      </w:r>
    </w:p>
    <w:p w14:paraId="05DC59E2" w14:textId="77777777" w:rsidR="00CD35EC" w:rsidRPr="00865508" w:rsidRDefault="00313C26" w:rsidP="00A93CF2">
      <w:pPr>
        <w:pStyle w:val="Liststyle"/>
      </w:pPr>
      <w:r w:rsidRPr="00865508">
        <w:rPr>
          <w:b/>
        </w:rPr>
        <w:t>Views Shared:</w:t>
      </w:r>
      <w:r w:rsidRPr="00865508">
        <w:rPr>
          <w:color w:val="374151"/>
        </w:rPr>
        <w:t xml:space="preserve"> </w:t>
      </w:r>
      <w:r w:rsidRPr="00865508">
        <w:t>Chứa các file chế độ xem (views) chung mà có thể được sử dụng bởi nhiều controllers. Điều này giúp tái sử dụng các thành phần giao diện người dùng.</w:t>
      </w:r>
    </w:p>
    <w:p w14:paraId="7170DA5C" w14:textId="77777777" w:rsidR="00CD35EC" w:rsidRPr="00865508" w:rsidRDefault="00313C26" w:rsidP="00A93CF2">
      <w:pPr>
        <w:pStyle w:val="Liststyle"/>
      </w:pPr>
      <w:r w:rsidRPr="00865508">
        <w:rPr>
          <w:b/>
        </w:rPr>
        <w:lastRenderedPageBreak/>
        <w:t xml:space="preserve">Content hoặc Static: </w:t>
      </w:r>
      <w:r w:rsidRPr="00865508">
        <w:t>Chứa các tài nguyên không phải mã nguồn như CSS, hình ảnh, và các tệp tin liên quan đến giao diện người dùng.</w:t>
      </w:r>
    </w:p>
    <w:p w14:paraId="11760285" w14:textId="77777777" w:rsidR="00CD35EC" w:rsidRPr="00865508" w:rsidRDefault="00313C26" w:rsidP="00A93CF2">
      <w:pPr>
        <w:pStyle w:val="Liststyle"/>
      </w:pPr>
      <w:r w:rsidRPr="00865508">
        <w:rPr>
          <w:b/>
        </w:rPr>
        <w:t>Scripts:</w:t>
      </w:r>
      <w:r w:rsidRPr="00865508">
        <w:rPr>
          <w:color w:val="374151"/>
        </w:rPr>
        <w:t xml:space="preserve"> </w:t>
      </w:r>
      <w:r w:rsidRPr="00865508">
        <w:t>Chứa các tệp tin JavaScript sử dụng trong ứng dụng.</w:t>
      </w:r>
    </w:p>
    <w:p w14:paraId="774B6EF9" w14:textId="77777777" w:rsidR="00CD35EC" w:rsidRPr="00865508" w:rsidRDefault="00313C26" w:rsidP="00A93CF2">
      <w:pPr>
        <w:pStyle w:val="Liststyle"/>
      </w:pPr>
      <w:r w:rsidRPr="00865508">
        <w:rPr>
          <w:b/>
        </w:rPr>
        <w:t>App_Start:</w:t>
      </w:r>
      <w:r w:rsidRPr="00865508">
        <w:rPr>
          <w:color w:val="374151"/>
        </w:rPr>
        <w:t xml:space="preserve"> </w:t>
      </w:r>
      <w:r w:rsidRPr="00865508">
        <w:t>Chứa các file cấu hình, ví dụ như RouteConfig.cs cho cấu hình định tuyến, FilterConfig.cs cho cấu hình bộ lọc</w:t>
      </w:r>
    </w:p>
    <w:p w14:paraId="23ED2B50" w14:textId="77777777" w:rsidR="00CD35EC" w:rsidRPr="00865508" w:rsidRDefault="00313C26" w:rsidP="00A93CF2">
      <w:pPr>
        <w:pStyle w:val="Liststyle"/>
      </w:pPr>
      <w:r w:rsidRPr="00865508">
        <w:rPr>
          <w:b/>
        </w:rPr>
        <w:t>Areas (tùy chọn):</w:t>
      </w:r>
      <w:r w:rsidRPr="00865508">
        <w:rPr>
          <w:color w:val="374151"/>
        </w:rPr>
        <w:t xml:space="preserve"> </w:t>
      </w:r>
      <w:r w:rsidRPr="00865508">
        <w:t>Nếu ứng dụng có các khu vực riêng biệt, thì mỗi khu vực có thể có cấu trúc tương tự như ứng dụng chính, bao gồm Models, Views, Controllers, và các thư mục phụ khác.</w:t>
      </w:r>
    </w:p>
    <w:p w14:paraId="5CA3626B" w14:textId="77777777" w:rsidR="00CD35EC" w:rsidRPr="00865508" w:rsidRDefault="00313C26" w:rsidP="00A93CF2">
      <w:pPr>
        <w:pStyle w:val="Liststyle"/>
      </w:pPr>
      <w:r w:rsidRPr="00865508">
        <w:rPr>
          <w:b/>
        </w:rPr>
        <w:t>Global.asax:</w:t>
      </w:r>
      <w:r w:rsidRPr="00865508">
        <w:rPr>
          <w:color w:val="374151"/>
        </w:rPr>
        <w:t xml:space="preserve"> </w:t>
      </w:r>
      <w:r w:rsidRPr="00865508">
        <w:t>Chứa lớp global application class, nơi xác định sự kiện ứng dụng như Application_Start, Application_End, Session_Start, …</w:t>
      </w:r>
    </w:p>
    <w:p w14:paraId="03039238" w14:textId="77777777" w:rsidR="00CD35EC" w:rsidRPr="00865508" w:rsidRDefault="00313C26" w:rsidP="00A93CF2">
      <w:pPr>
        <w:pStyle w:val="Liststyle"/>
      </w:pPr>
      <w:r w:rsidRPr="00865508">
        <w:rPr>
          <w:b/>
        </w:rPr>
        <w:t>Web.config:</w:t>
      </w:r>
      <w:r w:rsidRPr="00865508">
        <w:rPr>
          <w:color w:val="374151"/>
        </w:rPr>
        <w:t xml:space="preserve"> </w:t>
      </w:r>
      <w:r w:rsidRPr="00865508">
        <w:t>Tệp cấu hình chung cho ứng dụng, nơi cấu hình các thiết lập như chuỗi kết nối cơ sở dữ liệu, cấu hình an ninh, và các cấu hình khác.</w:t>
      </w:r>
    </w:p>
    <w:p w14:paraId="3B0D1EAC" w14:textId="77777777" w:rsidR="00CD35EC" w:rsidRPr="00865508" w:rsidRDefault="00313C26" w:rsidP="00A93CF2">
      <w:pPr>
        <w:pStyle w:val="Liststyle"/>
      </w:pPr>
      <w:r w:rsidRPr="00865508">
        <w:rPr>
          <w:b/>
        </w:rPr>
        <w:t>App_Data (tuỳ chọn):</w:t>
      </w:r>
      <w:r w:rsidRPr="00865508">
        <w:rPr>
          <w:color w:val="374151"/>
        </w:rPr>
        <w:t xml:space="preserve"> </w:t>
      </w:r>
      <w:r w:rsidRPr="00865508">
        <w:t>Nơi chứa các tệp dữ liệu hoặc cơ sở dữ liệu nhúng nếu có.</w:t>
      </w:r>
    </w:p>
    <w:p w14:paraId="015E8C66" w14:textId="77777777" w:rsidR="00CD35EC" w:rsidRPr="00865508" w:rsidRDefault="00313C26" w:rsidP="00A93CF2">
      <w:pPr>
        <w:pStyle w:val="Liststyle"/>
      </w:pPr>
      <w:r w:rsidRPr="00865508">
        <w:rPr>
          <w:b/>
        </w:rPr>
        <w:t>App_Code (tuỳ chọn):</w:t>
      </w:r>
      <w:r w:rsidRPr="00865508">
        <w:rPr>
          <w:color w:val="374151"/>
        </w:rPr>
        <w:t xml:space="preserve"> </w:t>
      </w:r>
      <w:r w:rsidRPr="00865508">
        <w:t>Nơi chứa các lớp và mã nguồn chung được sử dụng trong ứng dụng.</w:t>
      </w:r>
    </w:p>
    <w:p w14:paraId="233CDC5B" w14:textId="77777777" w:rsidR="00CD35EC" w:rsidRPr="00865508" w:rsidRDefault="00313C26" w:rsidP="00A93CF2">
      <w:pPr>
        <w:pStyle w:val="Liststyle"/>
      </w:pPr>
      <w:r w:rsidRPr="00865508">
        <w:rPr>
          <w:b/>
        </w:rPr>
        <w:t>Tests (tuỳ chọn):</w:t>
      </w:r>
      <w:r w:rsidRPr="00865508">
        <w:rPr>
          <w:color w:val="374151"/>
        </w:rPr>
        <w:t xml:space="preserve"> </w:t>
      </w:r>
      <w:r w:rsidRPr="00865508">
        <w:t>Nơi chứa các tệp kiểm thử đơn vị hoặc kiểm thử tự động nếu có.</w:t>
      </w:r>
    </w:p>
    <w:p w14:paraId="70DE447B" w14:textId="77777777" w:rsidR="00CD35EC" w:rsidRPr="00865508" w:rsidRDefault="00313C26" w:rsidP="00A93CF2">
      <w:pPr>
        <w:pStyle w:val="Liststyle"/>
      </w:pPr>
      <w:r w:rsidRPr="00865508">
        <w:t>Cấu trúc này giúp tổ chức mã nguồn theo các thành phần chính của MVC, tạo điều kiện cho quản lý mã nguồn hiệu quả và làm cho ứng dụng dễ bảo trì và mở rộng.</w:t>
      </w:r>
    </w:p>
    <w:p w14:paraId="118CECC9" w14:textId="4492122E" w:rsidR="00CD35EC" w:rsidRPr="00865508" w:rsidRDefault="00313C26" w:rsidP="007F756A">
      <w:pPr>
        <w:pStyle w:val="Heading3"/>
        <w:rPr>
          <w:rFonts w:eastAsia="Calibri"/>
        </w:rPr>
      </w:pPr>
      <w:bookmarkStart w:id="233" w:name="_Toc214004888"/>
      <w:r w:rsidRPr="00865508">
        <w:rPr>
          <w:rFonts w:eastAsia="Calibri"/>
        </w:rPr>
        <w:t>Các tính năng của MVC</w:t>
      </w:r>
      <w:bookmarkEnd w:id="233"/>
    </w:p>
    <w:p w14:paraId="6664A3B3" w14:textId="77777777" w:rsidR="00CD35EC" w:rsidRPr="00865508" w:rsidRDefault="00313C26" w:rsidP="00A93CF2">
      <w:pPr>
        <w:pStyle w:val="Liststyle"/>
      </w:pPr>
      <w:r w:rsidRPr="00865508">
        <w:rPr>
          <w:b/>
        </w:rPr>
        <w:t>Tách Biệt Logic Ứng Dụng:</w:t>
      </w:r>
      <w:r w:rsidRPr="00865508">
        <w:t xml:space="preserve"> MVC tách biệt dữ liệu (Model), giao diện người dùng (View), và logic điều khiển (Controller). Điều này giúp làm cho mã nguồn trở nên dễ quản lý, tái sử dụng, và hiểu.</w:t>
      </w:r>
    </w:p>
    <w:p w14:paraId="3DE8EB36" w14:textId="77777777" w:rsidR="00CD35EC" w:rsidRPr="00865508" w:rsidRDefault="00313C26" w:rsidP="00A93CF2">
      <w:pPr>
        <w:pStyle w:val="Liststyle"/>
      </w:pPr>
      <w:r w:rsidRPr="00865508">
        <w:rPr>
          <w:b/>
        </w:rPr>
        <w:t>Bảo Trì Dễ Dàng:</w:t>
      </w:r>
      <w:r w:rsidRPr="00865508">
        <w:t xml:space="preserve"> Với sự tách biệt rõ ràng giữa các thành phần, bảo trì mã nguồn trở nên thuận tiện hơn. Các phần của ứng dụng có thể được phát triển độc lập và thay đổi mà không làm ảnh hưởng đến các phần khác.</w:t>
      </w:r>
    </w:p>
    <w:p w14:paraId="2B9440A6" w14:textId="77777777" w:rsidR="00CD35EC" w:rsidRPr="00865508" w:rsidRDefault="00313C26" w:rsidP="00A93CF2">
      <w:pPr>
        <w:pStyle w:val="Liststyle"/>
      </w:pPr>
      <w:r w:rsidRPr="00865508">
        <w:rPr>
          <w:b/>
        </w:rPr>
        <w:t>Mở Rộng Dễ Dàng:</w:t>
      </w:r>
      <w:r w:rsidRPr="00865508">
        <w:t xml:space="preserve"> Mô hình kiến trúc MVC tạo điều kiện cho việc mở rộng ứng dụng một cách dễ dàng. Bạn có thể thêm mới các thành phần mới mà không cần sửa đổi nhiều mã nguồn đã có</w:t>
      </w:r>
    </w:p>
    <w:p w14:paraId="7180E576" w14:textId="77777777" w:rsidR="00CD35EC" w:rsidRPr="00865508" w:rsidRDefault="00313C26" w:rsidP="00A93CF2">
      <w:pPr>
        <w:pStyle w:val="Liststyle"/>
      </w:pPr>
      <w:r w:rsidRPr="00865508">
        <w:rPr>
          <w:b/>
        </w:rPr>
        <w:lastRenderedPageBreak/>
        <w:t>Kiểm Soát Luồng Điều Hướng:</w:t>
      </w:r>
      <w:r w:rsidRPr="00865508">
        <w:t xml:space="preserve"> Controller chịu trách nhiệm kiểm soát luồng điều hướng trong ứng dụng. Nó quyết định cách xử lý yêu cầu của người dùng và tương tác với Model để cập nhật dữ liệu.</w:t>
      </w:r>
    </w:p>
    <w:p w14:paraId="78EFD2CE" w14:textId="77777777" w:rsidR="00CD35EC" w:rsidRPr="00865508" w:rsidRDefault="00313C26" w:rsidP="00A93CF2">
      <w:pPr>
        <w:pStyle w:val="Liststyle"/>
      </w:pPr>
      <w:r w:rsidRPr="00865508">
        <w:rPr>
          <w:b/>
        </w:rPr>
        <w:t>Tính Linh Hoạt và Tuỳ Biến:</w:t>
      </w:r>
      <w:r w:rsidRPr="00865508">
        <w:t xml:space="preserve"> Do sự phân tách giữa các thành phần, bạn có thể tuỳ biến và thay thế một phần mà không ảnh hưởng đến các phần khác. Ví dụ, bạn có thể thay đổi giao diện người dùng mà không cần sửa đổi logic điều khiển hoặc dữ liệu.</w:t>
      </w:r>
    </w:p>
    <w:p w14:paraId="23771B41" w14:textId="77777777" w:rsidR="00CD35EC" w:rsidRPr="00865508" w:rsidRDefault="00313C26" w:rsidP="00A93CF2">
      <w:pPr>
        <w:pStyle w:val="Liststyle"/>
      </w:pPr>
      <w:r w:rsidRPr="00865508">
        <w:rPr>
          <w:b/>
        </w:rPr>
        <w:t>Kiểm Soát Độc Lập của Giao Diện Người Dùng:</w:t>
      </w:r>
      <w:r w:rsidRPr="00865508">
        <w:t xml:space="preserve"> View chỉ chịu trách nhiệm hiển thị dữ liệu và không có logic quyết định. Điều này giúp kiểm soát giao diện người dùng trở nên độc lập và dễ kiểm thử.</w:t>
      </w:r>
    </w:p>
    <w:p w14:paraId="2B5D4E2D" w14:textId="77777777" w:rsidR="00CD35EC" w:rsidRPr="00865508" w:rsidRDefault="00313C26" w:rsidP="00A93CF2">
      <w:pPr>
        <w:pStyle w:val="Liststyle"/>
      </w:pPr>
      <w:r w:rsidRPr="00865508">
        <w:rPr>
          <w:b/>
        </w:rPr>
        <w:t>Tính Tương Tác và Phản Hồi:</w:t>
      </w:r>
      <w:r w:rsidRPr="00865508">
        <w:t xml:space="preserve"> Controller quản lý tương tác của người dùng và xử lý các sự kiện. Điều này giúp tạo ra các trang web và ứng dụng tương tác một cách dễ dàng.</w:t>
      </w:r>
    </w:p>
    <w:p w14:paraId="358CEBB7" w14:textId="77777777" w:rsidR="00CD35EC" w:rsidRPr="00865508" w:rsidRDefault="00313C26" w:rsidP="00A93CF2">
      <w:pPr>
        <w:pStyle w:val="Liststyle"/>
      </w:pPr>
      <w:r w:rsidRPr="00865508">
        <w:rPr>
          <w:b/>
        </w:rPr>
        <w:t>Tính Chia Nhỏ (Modularity):</w:t>
      </w:r>
      <w:r w:rsidRPr="00865508">
        <w:t xml:space="preserve"> MVC thúc đẩy tính chia nhỏ trong ứng dụng, với các thành phần nhỏ có thể được phát triển độc lập và kết hợp lại với nhau</w:t>
      </w:r>
    </w:p>
    <w:p w14:paraId="7A3B9D60" w14:textId="77777777" w:rsidR="00CD35EC" w:rsidRPr="00865508" w:rsidRDefault="00313C26" w:rsidP="00A93CF2">
      <w:pPr>
        <w:pStyle w:val="Liststyle"/>
      </w:pPr>
      <w:r w:rsidRPr="00865508">
        <w:rPr>
          <w:b/>
        </w:rPr>
        <w:t>Hỗ Trợ Cho Kiểm Thử Tự Động:</w:t>
      </w:r>
      <w:r w:rsidRPr="00865508">
        <w:t xml:space="preserve"> Với sự tách biệt giữa các thành phần, việc thực hiện kiểm thử tự động trở nên dễ dàng. Bạn có thể kiểm thử độc lập từng thành phần một cách hiệu quả.</w:t>
      </w:r>
    </w:p>
    <w:p w14:paraId="5C115A2B" w14:textId="77777777" w:rsidR="00CD35EC" w:rsidRPr="00865508" w:rsidRDefault="00313C26" w:rsidP="00A93CF2">
      <w:pPr>
        <w:pStyle w:val="Liststyle"/>
      </w:pPr>
      <w:r w:rsidRPr="00865508">
        <w:rPr>
          <w:b/>
        </w:rPr>
        <w:t>Tính Tương Thích Đa Nền Tảng:</w:t>
      </w:r>
      <w:r w:rsidRPr="00865508">
        <w:t xml:space="preserve"> Do sự độc lập giữa các thành phần, ứng dụng có thể được phát triển để chạy trên nhiều nền tảng một cách dễ dàng.</w:t>
      </w:r>
    </w:p>
    <w:p w14:paraId="0F7C50B6" w14:textId="2DE9B7BE" w:rsidR="00CD35EC" w:rsidRPr="00931EFB" w:rsidRDefault="00313C26" w:rsidP="00931EFB">
      <w:pPr>
        <w:pStyle w:val="Liststyle"/>
      </w:pPr>
      <w:r w:rsidRPr="00865508">
        <w:rPr>
          <w:b/>
        </w:rPr>
        <w:t>Cộng Đồng và Hỗ Trợ Rộng Lớn:</w:t>
      </w:r>
      <w:r w:rsidRPr="00865508">
        <w:t xml:space="preserve"> Có một cộng đồng lớn và tích cực xung quanh MVC, cung cấp tài liệu, diễn đàn, và các nguồn hỗ trợ khác.</w:t>
      </w:r>
    </w:p>
    <w:p w14:paraId="2F311788" w14:textId="4001E9F6" w:rsidR="00CD35EC" w:rsidRPr="00865508" w:rsidRDefault="00313C26" w:rsidP="00A93CF2">
      <w:pPr>
        <w:pStyle w:val="Heading2"/>
      </w:pPr>
      <w:bookmarkStart w:id="234" w:name="_Toc214004889"/>
      <w:r w:rsidRPr="00865508">
        <w:t>Tổng quan về SQLServer</w:t>
      </w:r>
      <w:bookmarkEnd w:id="234"/>
    </w:p>
    <w:p w14:paraId="096085D7" w14:textId="49074F70" w:rsidR="00CD35EC" w:rsidRPr="00865508" w:rsidRDefault="00313C26" w:rsidP="007F756A">
      <w:pPr>
        <w:pStyle w:val="Heading3"/>
        <w:rPr>
          <w:rFonts w:eastAsia="Calibri"/>
        </w:rPr>
      </w:pPr>
      <w:bookmarkStart w:id="235" w:name="_Toc214004890"/>
      <w:r w:rsidRPr="00865508">
        <w:rPr>
          <w:rFonts w:eastAsia="Calibri"/>
        </w:rPr>
        <w:t>Khái niệm</w:t>
      </w:r>
      <w:bookmarkEnd w:id="235"/>
    </w:p>
    <w:p w14:paraId="56FB3CE1" w14:textId="77777777" w:rsidR="00CD35EC" w:rsidRPr="00865508" w:rsidRDefault="00313C26" w:rsidP="00A93CF2">
      <w:r w:rsidRPr="00865508">
        <w:t>SQLServer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14:paraId="7F5B7148" w14:textId="77777777" w:rsidR="00CD35EC" w:rsidRPr="00865508" w:rsidRDefault="00313C26" w:rsidP="00A93CF2">
      <w:r w:rsidRPr="00865508">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w:t>
      </w:r>
    </w:p>
    <w:p w14:paraId="7215C66C" w14:textId="2BDC529E" w:rsidR="00CD35EC" w:rsidRPr="00865508" w:rsidRDefault="00313C26" w:rsidP="007F756A">
      <w:pPr>
        <w:pStyle w:val="Heading3"/>
        <w:rPr>
          <w:rFonts w:eastAsia="Calibri"/>
        </w:rPr>
      </w:pPr>
      <w:bookmarkStart w:id="236" w:name="_Toc214004891"/>
      <w:r w:rsidRPr="00865508">
        <w:rPr>
          <w:rFonts w:eastAsia="Calibri"/>
        </w:rPr>
        <w:lastRenderedPageBreak/>
        <w:t>Cấu trúc của SQLServer</w:t>
      </w:r>
      <w:bookmarkEnd w:id="236"/>
    </w:p>
    <w:p w14:paraId="486A1365" w14:textId="77777777" w:rsidR="00CD35EC" w:rsidRPr="00865508" w:rsidRDefault="00313C26" w:rsidP="00A93CF2">
      <w:pPr>
        <w:rPr>
          <w:sz w:val="24"/>
          <w:szCs w:val="24"/>
        </w:rPr>
      </w:pPr>
      <w:r w:rsidRPr="00865508">
        <w:t>Microsoft SQL Server là một hệ quản trị cơ sở dữ liệu quan hệ (RDBMS) mạnh mẽ được phát triển bởi Microsoft. SQL Server có nhiều thành phần và cấu trúc khác nhau, bao gồm:</w:t>
      </w:r>
    </w:p>
    <w:p w14:paraId="2876F4C4" w14:textId="77777777" w:rsidR="00CD35EC" w:rsidRPr="00865508" w:rsidRDefault="00313C26" w:rsidP="00A93CF2">
      <w:pPr>
        <w:pStyle w:val="Liststyle"/>
      </w:pPr>
      <w:r w:rsidRPr="00865508">
        <w:rPr>
          <w:b/>
        </w:rPr>
        <w:t>Cơ sở dữ liệu (Database)</w:t>
      </w:r>
      <w:r w:rsidRPr="00865508">
        <w:t>: SQL Server chia dữ liệu thành các cơ sở dữ liệu (databases). Mỗi cơ sở dữ liệu có thể chứa nhiều bảng, thủ tục lưu trữ, chức năng, và nhiều đối tượng khác.</w:t>
      </w:r>
    </w:p>
    <w:p w14:paraId="7698CC55" w14:textId="77777777" w:rsidR="00CD35EC" w:rsidRPr="00865508" w:rsidRDefault="00313C26" w:rsidP="00A93CF2">
      <w:pPr>
        <w:pStyle w:val="Liststyle"/>
      </w:pPr>
      <w:r w:rsidRPr="00865508">
        <w:rPr>
          <w:b/>
        </w:rPr>
        <w:t>Bảng</w:t>
      </w:r>
      <w:r w:rsidRPr="00865508">
        <w:t xml:space="preserve"> (Collection): Bảng là cấu trúc lưu trữ cơ bản trong SQL Server. Nó chứa các hàng và cột, nơi dữ liệu được tổ chức thành các ô.</w:t>
      </w:r>
    </w:p>
    <w:p w14:paraId="5EE3BD82" w14:textId="77777777" w:rsidR="00CD35EC" w:rsidRPr="00865508" w:rsidRDefault="00313C26" w:rsidP="00A93CF2">
      <w:pPr>
        <w:pStyle w:val="Liststyle"/>
      </w:pPr>
      <w:r w:rsidRPr="00865508">
        <w:rPr>
          <w:b/>
        </w:rPr>
        <w:t>Cột</w:t>
      </w:r>
      <w:r w:rsidRPr="00865508">
        <w:t xml:space="preserve"> (</w:t>
      </w:r>
      <w:r w:rsidRPr="00865508">
        <w:rPr>
          <w:b/>
        </w:rPr>
        <w:t>Column</w:t>
      </w:r>
      <w:r w:rsidRPr="00865508">
        <w:t>): Cột đại diện cho một trường dữ liệu trong bảng. Mỗi cột có một kiểu dữ liệu cụ thể như int, varchar, datetime, và nhiều kiểu dữ liệu khác.</w:t>
      </w:r>
    </w:p>
    <w:p w14:paraId="61E9FBF7" w14:textId="77777777" w:rsidR="00CD35EC" w:rsidRPr="00865508" w:rsidRDefault="00313C26" w:rsidP="00A93CF2">
      <w:pPr>
        <w:pStyle w:val="Liststyle"/>
      </w:pPr>
      <w:r w:rsidRPr="00865508">
        <w:rPr>
          <w:b/>
        </w:rPr>
        <w:t>Hàng</w:t>
      </w:r>
      <w:r w:rsidRPr="00865508">
        <w:t xml:space="preserve"> (</w:t>
      </w:r>
      <w:r w:rsidRPr="00865508">
        <w:rPr>
          <w:b/>
        </w:rPr>
        <w:t>Row</w:t>
      </w:r>
      <w:r w:rsidRPr="00865508">
        <w:t>): Hàng đại diện cho một bản ghi trong bảng. Mỗi hàng chứa giá trị cho mỗi cột.</w:t>
      </w:r>
    </w:p>
    <w:p w14:paraId="68742777" w14:textId="77777777" w:rsidR="00CD35EC" w:rsidRPr="00865508" w:rsidRDefault="00313C26" w:rsidP="00A93CF2">
      <w:pPr>
        <w:pStyle w:val="Liststyle"/>
      </w:pPr>
      <w:r w:rsidRPr="00865508">
        <w:rPr>
          <w:b/>
        </w:rPr>
        <w:t xml:space="preserve">Index: </w:t>
      </w:r>
      <w:r w:rsidRPr="00865508">
        <w:t>Chỉ mục (index) là một cấu trúc dữ liệu giúp tăng tốc độ truy xuất dữ liệu từ bảng.</w:t>
      </w:r>
    </w:p>
    <w:p w14:paraId="4B1B0048" w14:textId="77777777" w:rsidR="00CD35EC" w:rsidRPr="00865508" w:rsidRDefault="00313C26" w:rsidP="00A93CF2">
      <w:pPr>
        <w:pStyle w:val="Liststyle"/>
      </w:pPr>
      <w:r w:rsidRPr="00865508">
        <w:rPr>
          <w:b/>
        </w:rPr>
        <w:t xml:space="preserve">View: </w:t>
      </w:r>
      <w:r w:rsidRPr="00865508">
        <w:t>View là một câu truy vấn SQL được đặt tên và lưu lại trong cơ sở dữ liệu. Nó có thể được sử dụng như một bảng ảo để truy xuất dữ liệu từ nhiều bảng.</w:t>
      </w:r>
    </w:p>
    <w:p w14:paraId="65E6B441" w14:textId="77777777" w:rsidR="00CD35EC" w:rsidRPr="00865508" w:rsidRDefault="00313C26" w:rsidP="00A93CF2">
      <w:pPr>
        <w:pStyle w:val="Liststyle"/>
      </w:pPr>
      <w:r w:rsidRPr="00865508">
        <w:rPr>
          <w:b/>
        </w:rPr>
        <w:t>Stored Procedure:</w:t>
      </w:r>
      <w:r w:rsidRPr="00865508">
        <w:t xml:space="preserve"> Thủ tục lưu trữ (Stored Procedure) là một tập hợp các câu lệnh SQL được lưu trữ và có thể được gọi bằng một tên để thực hiện một tác vụ cụ thể.</w:t>
      </w:r>
    </w:p>
    <w:p w14:paraId="5E9E033E" w14:textId="77777777" w:rsidR="00CD35EC" w:rsidRPr="00865508" w:rsidRDefault="00313C26" w:rsidP="00A93CF2">
      <w:pPr>
        <w:pStyle w:val="Liststyle"/>
      </w:pPr>
      <w:r w:rsidRPr="00865508">
        <w:rPr>
          <w:b/>
        </w:rPr>
        <w:t xml:space="preserve">Function: </w:t>
      </w:r>
      <w:r w:rsidRPr="00865508">
        <w:t>Chức năng (Function) là một tập hợp các câu lệnh SQL được đặt tên và có thể được sử dụng trong các truy vấn hoặc thủ tục lưu trữ.</w:t>
      </w:r>
    </w:p>
    <w:p w14:paraId="6EEF555C" w14:textId="77777777" w:rsidR="00CD35EC" w:rsidRPr="00865508" w:rsidRDefault="00313C26" w:rsidP="00A93CF2">
      <w:pPr>
        <w:pStyle w:val="Liststyle"/>
      </w:pPr>
      <w:r w:rsidRPr="00865508">
        <w:rPr>
          <w:b/>
        </w:rPr>
        <w:t>Trigger:</w:t>
      </w:r>
      <w:r w:rsidRPr="00865508">
        <w:t xml:space="preserve"> Trigger là một loại đối tượng trong SQL Server cho phép bạn thiết lập các hành động tự động khi có sự thay đổi trong dữ liệu, như thêm, sửa đổi hoặc xóa.</w:t>
      </w:r>
    </w:p>
    <w:p w14:paraId="6EAAA394" w14:textId="77777777" w:rsidR="00CD35EC" w:rsidRPr="00865508" w:rsidRDefault="00313C26" w:rsidP="00A93CF2">
      <w:pPr>
        <w:pStyle w:val="Liststyle"/>
      </w:pPr>
      <w:r w:rsidRPr="00865508">
        <w:rPr>
          <w:b/>
        </w:rPr>
        <w:t>Constraint:</w:t>
      </w:r>
      <w:r w:rsidRPr="00865508">
        <w:t xml:space="preserve"> Ràng buộc (Constraint) định nghĩa và bảo vệ quy tắc dữ liệu trong cơ sở dữ liệu, như khóa chính (Primary Key), khóa ngoại (Foreign Key), kiểm tra (Check), và ràng buộc duy nhất (Unique).</w:t>
      </w:r>
    </w:p>
    <w:p w14:paraId="23525A08" w14:textId="77777777" w:rsidR="00CD35EC" w:rsidRPr="00865508" w:rsidRDefault="00313C26" w:rsidP="00A93CF2">
      <w:pPr>
        <w:pStyle w:val="Liststyle"/>
      </w:pPr>
      <w:r w:rsidRPr="00865508">
        <w:rPr>
          <w:b/>
        </w:rPr>
        <w:t>Transaction:</w:t>
      </w:r>
      <w:r w:rsidRPr="00865508">
        <w:t xml:space="preserve"> Giao dịch (Transaction) đại diện cho một tập hợp các hoạt động SQL được thực hiện như một đơn vị không thể chia rẽ. Nếu bất kỳ lệnh nào trong giao dịch gặp lỗi, toàn bộ giao dịch sẽ bị hủy.</w:t>
      </w:r>
    </w:p>
    <w:p w14:paraId="2954A2B9" w14:textId="4FA341B9" w:rsidR="00CD35EC" w:rsidRPr="00865508" w:rsidRDefault="00313C26" w:rsidP="00A93CF2">
      <w:pPr>
        <w:pStyle w:val="Liststyle"/>
      </w:pPr>
      <w:r w:rsidRPr="00865508">
        <w:rPr>
          <w:b/>
        </w:rPr>
        <w:lastRenderedPageBreak/>
        <w:t>Log:</w:t>
      </w:r>
      <w:r w:rsidRPr="00865508">
        <w:t xml:space="preserve"> SQL Server sử dụng một hệ thống nhật ký (Log) để ghi lại các thay đổi trong cơ sở dữ liệu. Nhật ký này giúp đảm bảo tính nhất quán và khôi phục dữ liệu sau các sự cố.</w:t>
      </w:r>
    </w:p>
    <w:p w14:paraId="2EF3676E" w14:textId="56995E7D" w:rsidR="00CD35EC" w:rsidRPr="00865508" w:rsidRDefault="00313C26" w:rsidP="007F756A">
      <w:pPr>
        <w:pStyle w:val="Heading3"/>
        <w:rPr>
          <w:rFonts w:eastAsia="Calibri"/>
        </w:rPr>
      </w:pPr>
      <w:bookmarkStart w:id="237" w:name="_Toc214004892"/>
      <w:r w:rsidRPr="00865508">
        <w:rPr>
          <w:rFonts w:eastAsia="Calibri"/>
        </w:rPr>
        <w:t>Lưu ý khi sử dụng SQLServer</w:t>
      </w:r>
      <w:bookmarkEnd w:id="237"/>
    </w:p>
    <w:p w14:paraId="4AD3A0BB" w14:textId="6C1F327C" w:rsidR="00CD35EC" w:rsidRPr="00865508" w:rsidRDefault="00313C26" w:rsidP="00276309">
      <w:pPr>
        <w:pStyle w:val="Heading4"/>
      </w:pPr>
      <w:bookmarkStart w:id="238" w:name="_Toc214004893"/>
      <w:r w:rsidRPr="00865508">
        <w:t>Bảng so sánh giữa MongoDB và SQL</w:t>
      </w:r>
      <w:bookmarkEnd w:id="238"/>
    </w:p>
    <w:tbl>
      <w:tblPr>
        <w:tblStyle w:val="a0"/>
        <w:tblW w:w="9056"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8"/>
        <w:gridCol w:w="3676"/>
        <w:gridCol w:w="3762"/>
      </w:tblGrid>
      <w:tr w:rsidR="00CD35EC" w:rsidRPr="00865508" w14:paraId="0CFF1F22" w14:textId="77777777">
        <w:trPr>
          <w:tblHeader/>
        </w:trPr>
        <w:tc>
          <w:tcPr>
            <w:tcW w:w="1618" w:type="dxa"/>
            <w:tcBorders>
              <w:top w:val="single" w:sz="6" w:space="0" w:color="323243"/>
              <w:left w:val="single" w:sz="6" w:space="0" w:color="323243"/>
              <w:bottom w:val="single" w:sz="6" w:space="0" w:color="323243"/>
              <w:right w:val="single" w:sz="6" w:space="0" w:color="323243"/>
            </w:tcBorders>
            <w:vAlign w:val="bottom"/>
          </w:tcPr>
          <w:p w14:paraId="33CA017F" w14:textId="77777777" w:rsidR="00CD35EC" w:rsidRPr="00931EFB" w:rsidRDefault="00313C26">
            <w:pPr>
              <w:pStyle w:val="TableStyle"/>
            </w:pPr>
            <w:proofErr w:type="spellStart"/>
            <w:r w:rsidRPr="00931EFB">
              <w:t>Tiêu</w:t>
            </w:r>
            <w:proofErr w:type="spellEnd"/>
            <w:r w:rsidRPr="00931EFB">
              <w:t xml:space="preserve"> Chí</w:t>
            </w:r>
          </w:p>
        </w:tc>
        <w:tc>
          <w:tcPr>
            <w:tcW w:w="3676" w:type="dxa"/>
            <w:tcBorders>
              <w:top w:val="single" w:sz="6" w:space="0" w:color="323243"/>
              <w:left w:val="single" w:sz="6" w:space="0" w:color="323243"/>
              <w:bottom w:val="single" w:sz="6" w:space="0" w:color="323243"/>
              <w:right w:val="single" w:sz="6" w:space="0" w:color="323243"/>
            </w:tcBorders>
            <w:vAlign w:val="bottom"/>
          </w:tcPr>
          <w:p w14:paraId="67A83DA0" w14:textId="77777777" w:rsidR="00CD35EC" w:rsidRPr="00931EFB" w:rsidRDefault="00313C26">
            <w:pPr>
              <w:pStyle w:val="TableStyle"/>
            </w:pPr>
            <w:r w:rsidRPr="00931EFB">
              <w:t>MongoDB</w:t>
            </w:r>
          </w:p>
        </w:tc>
        <w:tc>
          <w:tcPr>
            <w:tcW w:w="3762" w:type="dxa"/>
            <w:tcBorders>
              <w:top w:val="single" w:sz="6" w:space="0" w:color="323243"/>
              <w:left w:val="single" w:sz="6" w:space="0" w:color="323243"/>
              <w:bottom w:val="single" w:sz="6" w:space="0" w:color="323243"/>
              <w:right w:val="single" w:sz="6" w:space="0" w:color="323243"/>
            </w:tcBorders>
            <w:vAlign w:val="bottom"/>
          </w:tcPr>
          <w:p w14:paraId="3C5110D2" w14:textId="77777777" w:rsidR="00CD35EC" w:rsidRPr="00931EFB" w:rsidRDefault="00313C26">
            <w:pPr>
              <w:pStyle w:val="TableStyle"/>
            </w:pPr>
            <w:proofErr w:type="spellStart"/>
            <w:r w:rsidRPr="00931EFB">
              <w:t>SQLServer</w:t>
            </w:r>
            <w:proofErr w:type="spellEnd"/>
          </w:p>
        </w:tc>
      </w:tr>
      <w:tr w:rsidR="00CD35EC" w:rsidRPr="00865508" w14:paraId="46D8CBE1" w14:textId="77777777">
        <w:trPr>
          <w:trHeight w:val="901"/>
        </w:trPr>
        <w:tc>
          <w:tcPr>
            <w:tcW w:w="1618" w:type="dxa"/>
            <w:tcBorders>
              <w:top w:val="single" w:sz="6" w:space="0" w:color="323243"/>
              <w:left w:val="single" w:sz="6" w:space="0" w:color="323243"/>
              <w:bottom w:val="single" w:sz="6" w:space="0" w:color="323243"/>
              <w:right w:val="single" w:sz="6" w:space="0" w:color="323243"/>
            </w:tcBorders>
            <w:vAlign w:val="center"/>
          </w:tcPr>
          <w:p w14:paraId="325A22D6" w14:textId="77777777" w:rsidR="00CD35EC" w:rsidRPr="00865508" w:rsidRDefault="00313C26">
            <w:pPr>
              <w:pStyle w:val="TableStyle"/>
            </w:pPr>
            <w:proofErr w:type="spellStart"/>
            <w:r w:rsidRPr="00865508">
              <w:t>Loại</w:t>
            </w:r>
            <w:proofErr w:type="spellEnd"/>
            <w:r w:rsidRPr="00865508">
              <w:t xml:space="preserve"> </w:t>
            </w:r>
            <w:proofErr w:type="spellStart"/>
            <w:r w:rsidRPr="00865508">
              <w:t>dữ</w:t>
            </w:r>
            <w:proofErr w:type="spellEnd"/>
            <w:r w:rsidRPr="00865508">
              <w:t xml:space="preserve"> </w:t>
            </w:r>
            <w:proofErr w:type="spellStart"/>
            <w:r w:rsidRPr="00865508">
              <w:t>liệu</w:t>
            </w:r>
            <w:proofErr w:type="spellEnd"/>
          </w:p>
        </w:tc>
        <w:tc>
          <w:tcPr>
            <w:tcW w:w="3676" w:type="dxa"/>
            <w:tcBorders>
              <w:top w:val="single" w:sz="6" w:space="0" w:color="323243"/>
              <w:left w:val="single" w:sz="6" w:space="0" w:color="323243"/>
              <w:bottom w:val="single" w:sz="6" w:space="0" w:color="323243"/>
              <w:right w:val="single" w:sz="6" w:space="0" w:color="323243"/>
            </w:tcBorders>
            <w:vAlign w:val="center"/>
          </w:tcPr>
          <w:p w14:paraId="46F72A28" w14:textId="77777777" w:rsidR="00CD35EC" w:rsidRPr="00865508" w:rsidRDefault="00313C26">
            <w:pPr>
              <w:pStyle w:val="TableStyle"/>
            </w:pPr>
            <w:proofErr w:type="spellStart"/>
            <w:r w:rsidRPr="00865508">
              <w:t>Dựa</w:t>
            </w:r>
            <w:proofErr w:type="spellEnd"/>
            <w:r w:rsidRPr="00865508">
              <w:t xml:space="preserve"> </w:t>
            </w:r>
            <w:proofErr w:type="spellStart"/>
            <w:r w:rsidRPr="00865508">
              <w:t>trên</w:t>
            </w:r>
            <w:proofErr w:type="spellEnd"/>
            <w:r w:rsidRPr="00865508">
              <w:t xml:space="preserve"> JSON (NoSQL)</w:t>
            </w:r>
          </w:p>
        </w:tc>
        <w:tc>
          <w:tcPr>
            <w:tcW w:w="3762" w:type="dxa"/>
            <w:tcBorders>
              <w:top w:val="single" w:sz="6" w:space="0" w:color="323243"/>
              <w:left w:val="single" w:sz="6" w:space="0" w:color="323243"/>
              <w:bottom w:val="single" w:sz="6" w:space="0" w:color="323243"/>
              <w:right w:val="single" w:sz="6" w:space="0" w:color="323243"/>
            </w:tcBorders>
            <w:vAlign w:val="center"/>
          </w:tcPr>
          <w:p w14:paraId="13192623" w14:textId="77777777" w:rsidR="00CD35EC" w:rsidRPr="00865508" w:rsidRDefault="00313C26">
            <w:pPr>
              <w:pStyle w:val="TableStyle"/>
            </w:pPr>
            <w:proofErr w:type="spellStart"/>
            <w:r w:rsidRPr="00865508">
              <w:t>Dựa</w:t>
            </w:r>
            <w:proofErr w:type="spellEnd"/>
            <w:r w:rsidRPr="00865508">
              <w:t xml:space="preserve"> </w:t>
            </w:r>
            <w:proofErr w:type="spellStart"/>
            <w:r w:rsidRPr="00865508">
              <w:t>trên</w:t>
            </w:r>
            <w:proofErr w:type="spellEnd"/>
            <w:r w:rsidRPr="00865508">
              <w:t xml:space="preserve"> </w:t>
            </w:r>
            <w:proofErr w:type="spellStart"/>
            <w:r w:rsidRPr="00865508">
              <w:t>bảng</w:t>
            </w:r>
            <w:proofErr w:type="spellEnd"/>
            <w:r w:rsidRPr="00865508">
              <w:t xml:space="preserve"> (RDBMS)</w:t>
            </w:r>
          </w:p>
        </w:tc>
      </w:tr>
      <w:tr w:rsidR="00CD35EC" w:rsidRPr="00865508" w14:paraId="6D402B43" w14:textId="77777777">
        <w:tc>
          <w:tcPr>
            <w:tcW w:w="1618" w:type="dxa"/>
            <w:tcBorders>
              <w:top w:val="single" w:sz="6" w:space="0" w:color="323243"/>
              <w:left w:val="single" w:sz="6" w:space="0" w:color="323243"/>
              <w:bottom w:val="single" w:sz="6" w:space="0" w:color="323243"/>
              <w:right w:val="single" w:sz="6" w:space="0" w:color="323243"/>
            </w:tcBorders>
            <w:vAlign w:val="center"/>
          </w:tcPr>
          <w:p w14:paraId="0612554D" w14:textId="77777777" w:rsidR="00CD35EC" w:rsidRPr="00865508" w:rsidRDefault="00313C26">
            <w:pPr>
              <w:pStyle w:val="TableStyle"/>
            </w:pPr>
            <w:proofErr w:type="spellStart"/>
            <w:r w:rsidRPr="00865508">
              <w:t>Ngôn</w:t>
            </w:r>
            <w:proofErr w:type="spellEnd"/>
            <w:r w:rsidRPr="00865508">
              <w:t xml:space="preserve"> </w:t>
            </w:r>
            <w:proofErr w:type="spellStart"/>
            <w:r w:rsidRPr="00865508">
              <w:t>ngữ</w:t>
            </w:r>
            <w:proofErr w:type="spellEnd"/>
            <w:r w:rsidRPr="00865508">
              <w:t xml:space="preserve"> </w:t>
            </w:r>
            <w:proofErr w:type="spellStart"/>
            <w:r w:rsidRPr="00865508">
              <w:t>truy</w:t>
            </w:r>
            <w:proofErr w:type="spellEnd"/>
            <w:r w:rsidRPr="00865508">
              <w:t xml:space="preserve"> </w:t>
            </w:r>
            <w:proofErr w:type="spellStart"/>
            <w:r w:rsidRPr="00865508">
              <w:t>vấn</w:t>
            </w:r>
            <w:proofErr w:type="spellEnd"/>
          </w:p>
        </w:tc>
        <w:tc>
          <w:tcPr>
            <w:tcW w:w="3676" w:type="dxa"/>
            <w:tcBorders>
              <w:top w:val="single" w:sz="6" w:space="0" w:color="323243"/>
              <w:left w:val="single" w:sz="6" w:space="0" w:color="323243"/>
              <w:bottom w:val="single" w:sz="6" w:space="0" w:color="323243"/>
              <w:right w:val="single" w:sz="6" w:space="0" w:color="323243"/>
            </w:tcBorders>
            <w:vAlign w:val="center"/>
          </w:tcPr>
          <w:p w14:paraId="085F274B" w14:textId="77777777" w:rsidR="00CD35EC" w:rsidRPr="00865508" w:rsidRDefault="00313C26">
            <w:pPr>
              <w:pStyle w:val="TableStyle"/>
            </w:pPr>
            <w:r w:rsidRPr="00865508">
              <w:t xml:space="preserve">Query </w:t>
            </w:r>
            <w:proofErr w:type="spellStart"/>
            <w:r w:rsidRPr="00865508">
              <w:t>ngôn</w:t>
            </w:r>
            <w:proofErr w:type="spellEnd"/>
            <w:r w:rsidRPr="00865508">
              <w:t xml:space="preserve"> </w:t>
            </w:r>
            <w:proofErr w:type="spellStart"/>
            <w:r w:rsidRPr="00865508">
              <w:t>ngữ</w:t>
            </w:r>
            <w:proofErr w:type="spellEnd"/>
            <w:r w:rsidRPr="00865508">
              <w:t xml:space="preserve"> </w:t>
            </w:r>
            <w:proofErr w:type="spellStart"/>
            <w:r w:rsidRPr="00865508">
              <w:t>truy</w:t>
            </w:r>
            <w:proofErr w:type="spellEnd"/>
            <w:r w:rsidRPr="00865508">
              <w:t xml:space="preserve"> </w:t>
            </w:r>
            <w:proofErr w:type="spellStart"/>
            <w:r w:rsidRPr="00865508">
              <w:t>vấn</w:t>
            </w:r>
            <w:proofErr w:type="spellEnd"/>
            <w:r w:rsidRPr="00865508">
              <w:t xml:space="preserve"> </w:t>
            </w:r>
            <w:proofErr w:type="spellStart"/>
            <w:r w:rsidRPr="00865508">
              <w:t>tương</w:t>
            </w:r>
            <w:proofErr w:type="spellEnd"/>
            <w:r w:rsidRPr="00865508">
              <w:t xml:space="preserve"> </w:t>
            </w:r>
            <w:proofErr w:type="spellStart"/>
            <w:r w:rsidRPr="00865508">
              <w:t>đối</w:t>
            </w:r>
            <w:proofErr w:type="spellEnd"/>
            <w:r w:rsidRPr="00865508">
              <w:t xml:space="preserve"> </w:t>
            </w:r>
            <w:proofErr w:type="spellStart"/>
            <w:r w:rsidRPr="00865508">
              <w:t>mới</w:t>
            </w:r>
            <w:proofErr w:type="spellEnd"/>
          </w:p>
        </w:tc>
        <w:tc>
          <w:tcPr>
            <w:tcW w:w="3762" w:type="dxa"/>
            <w:tcBorders>
              <w:top w:val="single" w:sz="6" w:space="0" w:color="323243"/>
              <w:left w:val="single" w:sz="6" w:space="0" w:color="323243"/>
              <w:bottom w:val="single" w:sz="6" w:space="0" w:color="323243"/>
              <w:right w:val="single" w:sz="6" w:space="0" w:color="323243"/>
            </w:tcBorders>
            <w:vAlign w:val="center"/>
          </w:tcPr>
          <w:p w14:paraId="45732430" w14:textId="77777777" w:rsidR="00CD35EC" w:rsidRPr="00865508" w:rsidRDefault="00313C26">
            <w:pPr>
              <w:pStyle w:val="TableStyle"/>
            </w:pPr>
            <w:r w:rsidRPr="00865508">
              <w:t>SQL (Structured Query Language)</w:t>
            </w:r>
          </w:p>
        </w:tc>
      </w:tr>
      <w:tr w:rsidR="00CD35EC" w:rsidRPr="00865508" w14:paraId="53B6D77B" w14:textId="77777777">
        <w:tc>
          <w:tcPr>
            <w:tcW w:w="1618" w:type="dxa"/>
            <w:tcBorders>
              <w:top w:val="single" w:sz="6" w:space="0" w:color="323243"/>
              <w:left w:val="single" w:sz="6" w:space="0" w:color="323243"/>
              <w:bottom w:val="single" w:sz="6" w:space="0" w:color="323243"/>
              <w:right w:val="single" w:sz="6" w:space="0" w:color="323243"/>
            </w:tcBorders>
            <w:vAlign w:val="center"/>
          </w:tcPr>
          <w:p w14:paraId="51C8A3C6" w14:textId="77777777" w:rsidR="00CD35EC" w:rsidRPr="00B33E24" w:rsidRDefault="00313C26">
            <w:pPr>
              <w:pStyle w:val="TableStyle"/>
              <w:rPr>
                <w:lang w:val="vi-VN"/>
                <w:rPrChange w:id="239" w:author="Mạnh Dũng" w:date="2025-11-29T23:15:00Z" w16du:dateUtc="2025-11-29T16:15:00Z">
                  <w:rPr/>
                </w:rPrChange>
              </w:rPr>
            </w:pPr>
            <w:r w:rsidRPr="00B33E24">
              <w:rPr>
                <w:lang w:val="vi-VN"/>
                <w:rPrChange w:id="240" w:author="Mạnh Dũng" w:date="2025-11-29T23:15:00Z" w16du:dateUtc="2025-11-29T16:15:00Z">
                  <w:rPr/>
                </w:rPrChange>
              </w:rPr>
              <w:t>Schema (cấu trúc dữ liệu)</w:t>
            </w:r>
          </w:p>
        </w:tc>
        <w:tc>
          <w:tcPr>
            <w:tcW w:w="3676" w:type="dxa"/>
            <w:tcBorders>
              <w:top w:val="single" w:sz="6" w:space="0" w:color="323243"/>
              <w:left w:val="single" w:sz="6" w:space="0" w:color="323243"/>
              <w:bottom w:val="single" w:sz="6" w:space="0" w:color="323243"/>
              <w:right w:val="single" w:sz="6" w:space="0" w:color="323243"/>
            </w:tcBorders>
            <w:vAlign w:val="center"/>
          </w:tcPr>
          <w:p w14:paraId="193FB547" w14:textId="77777777" w:rsidR="00CD35EC" w:rsidRPr="00865508" w:rsidRDefault="00313C26">
            <w:pPr>
              <w:pStyle w:val="TableStyle"/>
            </w:pPr>
            <w:r w:rsidRPr="00865508">
              <w:t>Schema-less (</w:t>
            </w:r>
            <w:proofErr w:type="spellStart"/>
            <w:r w:rsidRPr="00865508">
              <w:t>mất</w:t>
            </w:r>
            <w:proofErr w:type="spellEnd"/>
            <w:r w:rsidRPr="00865508">
              <w:t xml:space="preserve"> </w:t>
            </w:r>
            <w:proofErr w:type="spellStart"/>
            <w:r w:rsidRPr="00865508">
              <w:t>cấu</w:t>
            </w:r>
            <w:proofErr w:type="spellEnd"/>
            <w:r w:rsidRPr="00865508">
              <w:t xml:space="preserve"> </w:t>
            </w:r>
            <w:proofErr w:type="spellStart"/>
            <w:r w:rsidRPr="00865508">
              <w:t>trúc</w:t>
            </w:r>
            <w:proofErr w:type="spellEnd"/>
            <w:r w:rsidRPr="00865508">
              <w:t>)</w:t>
            </w:r>
          </w:p>
        </w:tc>
        <w:tc>
          <w:tcPr>
            <w:tcW w:w="3762" w:type="dxa"/>
            <w:tcBorders>
              <w:top w:val="single" w:sz="6" w:space="0" w:color="323243"/>
              <w:left w:val="single" w:sz="6" w:space="0" w:color="323243"/>
              <w:bottom w:val="single" w:sz="6" w:space="0" w:color="323243"/>
              <w:right w:val="single" w:sz="6" w:space="0" w:color="323243"/>
            </w:tcBorders>
            <w:vAlign w:val="center"/>
          </w:tcPr>
          <w:p w14:paraId="3C1A302C" w14:textId="77777777" w:rsidR="00CD35EC" w:rsidRPr="00865508" w:rsidRDefault="00313C26">
            <w:pPr>
              <w:pStyle w:val="TableStyle"/>
            </w:pPr>
            <w:r w:rsidRPr="00865508">
              <w:t>Schema (</w:t>
            </w:r>
            <w:proofErr w:type="spellStart"/>
            <w:r w:rsidRPr="00865508">
              <w:t>có</w:t>
            </w:r>
            <w:proofErr w:type="spellEnd"/>
            <w:r w:rsidRPr="00865508">
              <w:t xml:space="preserve"> </w:t>
            </w:r>
            <w:proofErr w:type="spellStart"/>
            <w:r w:rsidRPr="00865508">
              <w:t>cấu</w:t>
            </w:r>
            <w:proofErr w:type="spellEnd"/>
            <w:r w:rsidRPr="00865508">
              <w:t xml:space="preserve"> </w:t>
            </w:r>
            <w:proofErr w:type="spellStart"/>
            <w:r w:rsidRPr="00865508">
              <w:t>trúc</w:t>
            </w:r>
            <w:proofErr w:type="spellEnd"/>
            <w:r w:rsidRPr="00865508">
              <w:t>)</w:t>
            </w:r>
          </w:p>
        </w:tc>
      </w:tr>
      <w:tr w:rsidR="00CD35EC" w:rsidRPr="00865508" w14:paraId="66AA7809" w14:textId="77777777">
        <w:tc>
          <w:tcPr>
            <w:tcW w:w="1618" w:type="dxa"/>
            <w:tcBorders>
              <w:top w:val="single" w:sz="6" w:space="0" w:color="323243"/>
              <w:left w:val="single" w:sz="6" w:space="0" w:color="323243"/>
              <w:bottom w:val="single" w:sz="6" w:space="0" w:color="323243"/>
              <w:right w:val="single" w:sz="6" w:space="0" w:color="323243"/>
            </w:tcBorders>
            <w:vAlign w:val="center"/>
          </w:tcPr>
          <w:p w14:paraId="28757F2C" w14:textId="77777777" w:rsidR="00CD35EC" w:rsidRPr="00B33E24" w:rsidRDefault="00313C26">
            <w:pPr>
              <w:pStyle w:val="TableStyle"/>
              <w:rPr>
                <w:lang w:val="vi-VN"/>
                <w:rPrChange w:id="241" w:author="Mạnh Dũng" w:date="2025-11-29T23:15:00Z" w16du:dateUtc="2025-11-29T16:15:00Z">
                  <w:rPr/>
                </w:rPrChange>
              </w:rPr>
            </w:pPr>
            <w:r w:rsidRPr="00B33E24">
              <w:rPr>
                <w:lang w:val="vi-VN"/>
                <w:rPrChange w:id="242" w:author="Mạnh Dũng" w:date="2025-11-29T23:15:00Z" w16du:dateUtc="2025-11-29T16:15:00Z">
                  <w:rPr/>
                </w:rPrChange>
              </w:rPr>
              <w:t>Tích hợp cho dữ liệu phức tạp</w:t>
            </w:r>
          </w:p>
        </w:tc>
        <w:tc>
          <w:tcPr>
            <w:tcW w:w="3676" w:type="dxa"/>
            <w:tcBorders>
              <w:top w:val="single" w:sz="6" w:space="0" w:color="323243"/>
              <w:left w:val="single" w:sz="6" w:space="0" w:color="323243"/>
              <w:bottom w:val="single" w:sz="6" w:space="0" w:color="323243"/>
              <w:right w:val="single" w:sz="6" w:space="0" w:color="323243"/>
            </w:tcBorders>
            <w:vAlign w:val="center"/>
          </w:tcPr>
          <w:p w14:paraId="3E9C8DA1" w14:textId="77777777" w:rsidR="00CD35EC" w:rsidRPr="00B33E24" w:rsidRDefault="00313C26">
            <w:pPr>
              <w:pStyle w:val="TableStyle"/>
              <w:rPr>
                <w:lang w:val="vi-VN"/>
                <w:rPrChange w:id="243" w:author="Mạnh Dũng" w:date="2025-11-29T23:15:00Z" w16du:dateUtc="2025-11-29T16:15:00Z">
                  <w:rPr/>
                </w:rPrChange>
              </w:rPr>
            </w:pPr>
            <w:r w:rsidRPr="00B33E24">
              <w:rPr>
                <w:lang w:val="vi-VN"/>
                <w:rPrChange w:id="244" w:author="Mạnh Dũng" w:date="2025-11-29T23:15:00Z" w16du:dateUtc="2025-11-29T16:15:00Z">
                  <w:rPr/>
                </w:rPrChange>
              </w:rPr>
              <w:t>Dữ liệu đa dạng và phức tạp có thể được lưu trữ dễ dàng</w:t>
            </w:r>
          </w:p>
        </w:tc>
        <w:tc>
          <w:tcPr>
            <w:tcW w:w="3762" w:type="dxa"/>
            <w:tcBorders>
              <w:top w:val="single" w:sz="6" w:space="0" w:color="323243"/>
              <w:left w:val="single" w:sz="6" w:space="0" w:color="323243"/>
              <w:bottom w:val="single" w:sz="6" w:space="0" w:color="323243"/>
              <w:right w:val="single" w:sz="6" w:space="0" w:color="323243"/>
            </w:tcBorders>
            <w:vAlign w:val="center"/>
          </w:tcPr>
          <w:p w14:paraId="16F240BE" w14:textId="77777777" w:rsidR="00CD35EC" w:rsidRPr="00B33E24" w:rsidRDefault="00313C26">
            <w:pPr>
              <w:pStyle w:val="TableStyle"/>
              <w:rPr>
                <w:lang w:val="vi-VN"/>
                <w:rPrChange w:id="245" w:author="Mạnh Dũng" w:date="2025-11-29T23:15:00Z" w16du:dateUtc="2025-11-29T16:15:00Z">
                  <w:rPr/>
                </w:rPrChange>
              </w:rPr>
            </w:pPr>
            <w:r w:rsidRPr="00B33E24">
              <w:rPr>
                <w:lang w:val="vi-VN"/>
                <w:rPrChange w:id="246" w:author="Mạnh Dũng" w:date="2025-11-29T23:15:00Z" w16du:dateUtc="2025-11-29T16:15:00Z">
                  <w:rPr/>
                </w:rPrChange>
              </w:rPr>
              <w:t>Tích hợp cho dữ liệu phức tạp đòi hỏi mô hình dữ liệu phức tạp</w:t>
            </w:r>
          </w:p>
        </w:tc>
      </w:tr>
      <w:tr w:rsidR="00CD35EC" w:rsidRPr="00865508" w14:paraId="4FDFF206" w14:textId="77777777">
        <w:tc>
          <w:tcPr>
            <w:tcW w:w="1618" w:type="dxa"/>
            <w:tcBorders>
              <w:top w:val="single" w:sz="6" w:space="0" w:color="323243"/>
              <w:left w:val="single" w:sz="6" w:space="0" w:color="323243"/>
              <w:bottom w:val="single" w:sz="6" w:space="0" w:color="323243"/>
              <w:right w:val="single" w:sz="6" w:space="0" w:color="323243"/>
            </w:tcBorders>
            <w:vAlign w:val="center"/>
          </w:tcPr>
          <w:p w14:paraId="34CBE842" w14:textId="77777777" w:rsidR="00CD35EC" w:rsidRPr="00865508" w:rsidRDefault="00313C26">
            <w:pPr>
              <w:pStyle w:val="TableStyle"/>
            </w:pPr>
            <w:proofErr w:type="spellStart"/>
            <w:r w:rsidRPr="00865508">
              <w:t>Phân</w:t>
            </w:r>
            <w:proofErr w:type="spellEnd"/>
            <w:r w:rsidRPr="00865508">
              <w:t xml:space="preserve"> </w:t>
            </w:r>
            <w:proofErr w:type="spellStart"/>
            <w:r w:rsidRPr="00865508">
              <w:t>cụm</w:t>
            </w:r>
            <w:proofErr w:type="spellEnd"/>
            <w:r w:rsidRPr="00865508">
              <w:t xml:space="preserve"> </w:t>
            </w:r>
            <w:proofErr w:type="spellStart"/>
            <w:r w:rsidRPr="00865508">
              <w:t>dữ</w:t>
            </w:r>
            <w:proofErr w:type="spellEnd"/>
            <w:r w:rsidRPr="00865508">
              <w:t xml:space="preserve"> </w:t>
            </w:r>
            <w:proofErr w:type="spellStart"/>
            <w:r w:rsidRPr="00865508">
              <w:t>liệu</w:t>
            </w:r>
            <w:proofErr w:type="spellEnd"/>
            <w:r w:rsidRPr="00865508">
              <w:t xml:space="preserve"> (sharding)</w:t>
            </w:r>
          </w:p>
        </w:tc>
        <w:tc>
          <w:tcPr>
            <w:tcW w:w="3676" w:type="dxa"/>
            <w:tcBorders>
              <w:top w:val="single" w:sz="6" w:space="0" w:color="323243"/>
              <w:left w:val="single" w:sz="6" w:space="0" w:color="323243"/>
              <w:bottom w:val="single" w:sz="6" w:space="0" w:color="323243"/>
              <w:right w:val="single" w:sz="6" w:space="0" w:color="323243"/>
            </w:tcBorders>
            <w:vAlign w:val="center"/>
          </w:tcPr>
          <w:p w14:paraId="0D99F08A" w14:textId="77777777" w:rsidR="00CD35EC" w:rsidRPr="00865508" w:rsidRDefault="00313C26">
            <w:pPr>
              <w:pStyle w:val="TableStyle"/>
            </w:pPr>
            <w:proofErr w:type="spellStart"/>
            <w:r w:rsidRPr="00865508">
              <w:t>Hỗ</w:t>
            </w:r>
            <w:proofErr w:type="spellEnd"/>
            <w:r w:rsidRPr="00865508">
              <w:t xml:space="preserve"> </w:t>
            </w:r>
            <w:proofErr w:type="spellStart"/>
            <w:r w:rsidRPr="00865508">
              <w:t>trợ</w:t>
            </w:r>
            <w:proofErr w:type="spellEnd"/>
            <w:r w:rsidRPr="00865508">
              <w:t xml:space="preserve"> </w:t>
            </w:r>
            <w:proofErr w:type="spellStart"/>
            <w:r w:rsidRPr="00865508">
              <w:t>phân</w:t>
            </w:r>
            <w:proofErr w:type="spellEnd"/>
            <w:r w:rsidRPr="00865508">
              <w:t xml:space="preserve"> </w:t>
            </w:r>
            <w:proofErr w:type="spellStart"/>
            <w:r w:rsidRPr="00865508">
              <w:t>cụm</w:t>
            </w:r>
            <w:proofErr w:type="spellEnd"/>
            <w:r w:rsidRPr="00865508">
              <w:t xml:space="preserve"> </w:t>
            </w:r>
            <w:proofErr w:type="spellStart"/>
            <w:r w:rsidRPr="00865508">
              <w:t>dữ</w:t>
            </w:r>
            <w:proofErr w:type="spellEnd"/>
            <w:r w:rsidRPr="00865508">
              <w:t xml:space="preserve"> </w:t>
            </w:r>
            <w:proofErr w:type="spellStart"/>
            <w:r w:rsidRPr="00865508">
              <w:t>liệu</w:t>
            </w:r>
            <w:proofErr w:type="spellEnd"/>
            <w:r w:rsidRPr="00865508">
              <w:t xml:space="preserve"> </w:t>
            </w:r>
            <w:proofErr w:type="spellStart"/>
            <w:r w:rsidRPr="00865508">
              <w:t>mở</w:t>
            </w:r>
            <w:proofErr w:type="spellEnd"/>
            <w:r w:rsidRPr="00865508">
              <w:t xml:space="preserve"> </w:t>
            </w:r>
            <w:proofErr w:type="spellStart"/>
            <w:r w:rsidRPr="00865508">
              <w:t>rộng</w:t>
            </w:r>
            <w:proofErr w:type="spellEnd"/>
            <w:r w:rsidRPr="00865508">
              <w:t xml:space="preserve"> </w:t>
            </w:r>
            <w:proofErr w:type="spellStart"/>
            <w:r w:rsidRPr="00865508">
              <w:t>với</w:t>
            </w:r>
            <w:proofErr w:type="spellEnd"/>
            <w:r w:rsidRPr="00865508">
              <w:t xml:space="preserve"> </w:t>
            </w:r>
            <w:proofErr w:type="spellStart"/>
            <w:r w:rsidRPr="00865508">
              <w:t>dữ</w:t>
            </w:r>
            <w:proofErr w:type="spellEnd"/>
            <w:r w:rsidRPr="00865508">
              <w:t xml:space="preserve"> </w:t>
            </w:r>
            <w:proofErr w:type="spellStart"/>
            <w:r w:rsidRPr="00865508">
              <w:t>liệu</w:t>
            </w:r>
            <w:proofErr w:type="spellEnd"/>
            <w:r w:rsidRPr="00865508">
              <w:t xml:space="preserve"> </w:t>
            </w:r>
            <w:proofErr w:type="spellStart"/>
            <w:r w:rsidRPr="00865508">
              <w:t>lớn</w:t>
            </w:r>
            <w:proofErr w:type="spellEnd"/>
          </w:p>
        </w:tc>
        <w:tc>
          <w:tcPr>
            <w:tcW w:w="3762" w:type="dxa"/>
            <w:tcBorders>
              <w:top w:val="single" w:sz="6" w:space="0" w:color="323243"/>
              <w:left w:val="single" w:sz="6" w:space="0" w:color="323243"/>
              <w:bottom w:val="single" w:sz="6" w:space="0" w:color="323243"/>
              <w:right w:val="single" w:sz="6" w:space="0" w:color="323243"/>
            </w:tcBorders>
            <w:vAlign w:val="center"/>
          </w:tcPr>
          <w:p w14:paraId="65AD9953" w14:textId="77777777" w:rsidR="00CD35EC" w:rsidRPr="00865508" w:rsidRDefault="00313C26">
            <w:pPr>
              <w:pStyle w:val="TableStyle"/>
            </w:pPr>
            <w:proofErr w:type="spellStart"/>
            <w:r w:rsidRPr="00865508">
              <w:t>Phân</w:t>
            </w:r>
            <w:proofErr w:type="spellEnd"/>
            <w:r w:rsidRPr="00865508">
              <w:t xml:space="preserve"> </w:t>
            </w:r>
            <w:proofErr w:type="spellStart"/>
            <w:r w:rsidRPr="00865508">
              <w:t>cụm</w:t>
            </w:r>
            <w:proofErr w:type="spellEnd"/>
            <w:r w:rsidRPr="00865508">
              <w:t xml:space="preserve"> </w:t>
            </w:r>
            <w:proofErr w:type="spellStart"/>
            <w:r w:rsidRPr="00865508">
              <w:t>dữ</w:t>
            </w:r>
            <w:proofErr w:type="spellEnd"/>
            <w:r w:rsidRPr="00865508">
              <w:t xml:space="preserve"> </w:t>
            </w:r>
            <w:proofErr w:type="spellStart"/>
            <w:r w:rsidRPr="00865508">
              <w:t>liệu</w:t>
            </w:r>
            <w:proofErr w:type="spellEnd"/>
            <w:r w:rsidRPr="00865508">
              <w:t xml:space="preserve"> </w:t>
            </w:r>
            <w:proofErr w:type="spellStart"/>
            <w:r w:rsidRPr="00865508">
              <w:t>phức</w:t>
            </w:r>
            <w:proofErr w:type="spellEnd"/>
            <w:r w:rsidRPr="00865508">
              <w:t xml:space="preserve"> </w:t>
            </w:r>
            <w:proofErr w:type="spellStart"/>
            <w:r w:rsidRPr="00865508">
              <w:t>tạp</w:t>
            </w:r>
            <w:proofErr w:type="spellEnd"/>
            <w:r w:rsidRPr="00865508">
              <w:t xml:space="preserve">, </w:t>
            </w:r>
            <w:proofErr w:type="spellStart"/>
            <w:r w:rsidRPr="00865508">
              <w:t>đòi</w:t>
            </w:r>
            <w:proofErr w:type="spellEnd"/>
            <w:r w:rsidRPr="00865508">
              <w:t xml:space="preserve"> </w:t>
            </w:r>
            <w:proofErr w:type="spellStart"/>
            <w:r w:rsidRPr="00865508">
              <w:t>hỏi</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r w:rsidRPr="00865508">
              <w:t xml:space="preserve"> </w:t>
            </w:r>
            <w:proofErr w:type="spellStart"/>
            <w:r w:rsidRPr="00865508">
              <w:t>cẩn</w:t>
            </w:r>
            <w:proofErr w:type="spellEnd"/>
            <w:r w:rsidRPr="00865508">
              <w:t xml:space="preserve"> </w:t>
            </w:r>
            <w:proofErr w:type="spellStart"/>
            <w:r w:rsidRPr="00865508">
              <w:t>thận</w:t>
            </w:r>
            <w:proofErr w:type="spellEnd"/>
          </w:p>
        </w:tc>
      </w:tr>
      <w:tr w:rsidR="00CD35EC" w:rsidRPr="00865508" w14:paraId="2B273DCB" w14:textId="77777777">
        <w:tc>
          <w:tcPr>
            <w:tcW w:w="1618" w:type="dxa"/>
            <w:tcBorders>
              <w:top w:val="single" w:sz="6" w:space="0" w:color="323243"/>
              <w:left w:val="single" w:sz="6" w:space="0" w:color="323243"/>
              <w:bottom w:val="single" w:sz="6" w:space="0" w:color="323243"/>
              <w:right w:val="single" w:sz="6" w:space="0" w:color="323243"/>
            </w:tcBorders>
            <w:vAlign w:val="center"/>
          </w:tcPr>
          <w:p w14:paraId="5D54A718" w14:textId="77777777" w:rsidR="00CD35EC" w:rsidRPr="00865508" w:rsidRDefault="00313C26">
            <w:pPr>
              <w:pStyle w:val="TableStyle"/>
            </w:pPr>
            <w:r w:rsidRPr="00865508">
              <w:t xml:space="preserve">Hiệu </w:t>
            </w:r>
            <w:proofErr w:type="spellStart"/>
            <w:r w:rsidRPr="00865508">
              <w:t>suất</w:t>
            </w:r>
            <w:proofErr w:type="spellEnd"/>
          </w:p>
        </w:tc>
        <w:tc>
          <w:tcPr>
            <w:tcW w:w="3676" w:type="dxa"/>
            <w:tcBorders>
              <w:top w:val="single" w:sz="6" w:space="0" w:color="323243"/>
              <w:left w:val="single" w:sz="6" w:space="0" w:color="323243"/>
              <w:bottom w:val="single" w:sz="6" w:space="0" w:color="323243"/>
              <w:right w:val="single" w:sz="6" w:space="0" w:color="323243"/>
            </w:tcBorders>
            <w:vAlign w:val="center"/>
          </w:tcPr>
          <w:p w14:paraId="139B3889" w14:textId="77777777" w:rsidR="00CD35EC" w:rsidRPr="00865508" w:rsidRDefault="00313C26">
            <w:pPr>
              <w:pStyle w:val="TableStyle"/>
            </w:pPr>
            <w:proofErr w:type="spellStart"/>
            <w:r w:rsidRPr="00865508">
              <w:t>Tốt</w:t>
            </w:r>
            <w:proofErr w:type="spellEnd"/>
            <w:r w:rsidRPr="00865508">
              <w:t xml:space="preserve"> </w:t>
            </w:r>
            <w:proofErr w:type="spellStart"/>
            <w:r w:rsidRPr="00865508">
              <w:t>cho</w:t>
            </w:r>
            <w:proofErr w:type="spellEnd"/>
            <w:r w:rsidRPr="00865508">
              <w:t xml:space="preserve"> </w:t>
            </w:r>
            <w:proofErr w:type="spellStart"/>
            <w:r w:rsidRPr="00865508">
              <w:t>các</w:t>
            </w:r>
            <w:proofErr w:type="spellEnd"/>
            <w:r w:rsidRPr="00865508">
              <w:t xml:space="preserve"> </w:t>
            </w:r>
            <w:proofErr w:type="spellStart"/>
            <w:r w:rsidRPr="00865508">
              <w:t>tải</w:t>
            </w:r>
            <w:proofErr w:type="spellEnd"/>
            <w:r w:rsidRPr="00865508">
              <w:t xml:space="preserve"> </w:t>
            </w:r>
            <w:proofErr w:type="spellStart"/>
            <w:r w:rsidRPr="00865508">
              <w:t>trọng</w:t>
            </w:r>
            <w:proofErr w:type="spellEnd"/>
            <w:r w:rsidRPr="00865508">
              <w:t xml:space="preserve"> </w:t>
            </w:r>
            <w:proofErr w:type="spellStart"/>
            <w:r w:rsidRPr="00865508">
              <w:t>dữ</w:t>
            </w:r>
            <w:proofErr w:type="spellEnd"/>
            <w:r w:rsidRPr="00865508">
              <w:t xml:space="preserve"> </w:t>
            </w:r>
            <w:proofErr w:type="spellStart"/>
            <w:r w:rsidRPr="00865508">
              <w:t>liệu</w:t>
            </w:r>
            <w:proofErr w:type="spellEnd"/>
            <w:r w:rsidRPr="00865508">
              <w:t xml:space="preserve"> </w:t>
            </w:r>
            <w:proofErr w:type="spellStart"/>
            <w:r w:rsidRPr="00865508">
              <w:t>lớn</w:t>
            </w:r>
            <w:proofErr w:type="spellEnd"/>
            <w:r w:rsidRPr="00865508">
              <w:t xml:space="preserve"> </w:t>
            </w:r>
            <w:proofErr w:type="spellStart"/>
            <w:r w:rsidRPr="00865508">
              <w:t>và</w:t>
            </w:r>
            <w:proofErr w:type="spellEnd"/>
            <w:r w:rsidRPr="00865508">
              <w:t xml:space="preserve"> </w:t>
            </w:r>
            <w:proofErr w:type="spellStart"/>
            <w:r w:rsidRPr="00865508">
              <w:t>tải</w:t>
            </w:r>
            <w:proofErr w:type="spellEnd"/>
            <w:r w:rsidRPr="00865508">
              <w:t xml:space="preserve"> </w:t>
            </w:r>
            <w:proofErr w:type="spellStart"/>
            <w:r w:rsidRPr="00865508">
              <w:t>trọng</w:t>
            </w:r>
            <w:proofErr w:type="spellEnd"/>
            <w:r w:rsidRPr="00865508">
              <w:t xml:space="preserve"> </w:t>
            </w:r>
            <w:proofErr w:type="spellStart"/>
            <w:r w:rsidRPr="00865508">
              <w:t>ghi</w:t>
            </w:r>
            <w:proofErr w:type="spellEnd"/>
            <w:r w:rsidRPr="00865508">
              <w:t xml:space="preserve"> </w:t>
            </w:r>
            <w:proofErr w:type="spellStart"/>
            <w:r w:rsidRPr="00865508">
              <w:t>tốn</w:t>
            </w:r>
            <w:proofErr w:type="spellEnd"/>
            <w:r w:rsidRPr="00865508">
              <w:t xml:space="preserve"> </w:t>
            </w:r>
            <w:proofErr w:type="spellStart"/>
            <w:r w:rsidRPr="00865508">
              <w:t>nhiều</w:t>
            </w:r>
            <w:proofErr w:type="spellEnd"/>
          </w:p>
        </w:tc>
        <w:tc>
          <w:tcPr>
            <w:tcW w:w="3762" w:type="dxa"/>
            <w:tcBorders>
              <w:top w:val="single" w:sz="6" w:space="0" w:color="323243"/>
              <w:left w:val="single" w:sz="6" w:space="0" w:color="323243"/>
              <w:bottom w:val="single" w:sz="6" w:space="0" w:color="323243"/>
              <w:right w:val="single" w:sz="6" w:space="0" w:color="323243"/>
            </w:tcBorders>
            <w:vAlign w:val="center"/>
          </w:tcPr>
          <w:p w14:paraId="44D49A10" w14:textId="77777777" w:rsidR="00CD35EC" w:rsidRPr="00865508" w:rsidRDefault="00313C26">
            <w:pPr>
              <w:pStyle w:val="TableStyle"/>
            </w:pPr>
            <w:proofErr w:type="spellStart"/>
            <w:r w:rsidRPr="00865508">
              <w:t>Tốt</w:t>
            </w:r>
            <w:proofErr w:type="spellEnd"/>
            <w:r w:rsidRPr="00865508">
              <w:t xml:space="preserve"> </w:t>
            </w:r>
            <w:proofErr w:type="spellStart"/>
            <w:r w:rsidRPr="00865508">
              <w:t>cho</w:t>
            </w:r>
            <w:proofErr w:type="spellEnd"/>
            <w:r w:rsidRPr="00865508">
              <w:t xml:space="preserve"> </w:t>
            </w:r>
            <w:proofErr w:type="spellStart"/>
            <w:r w:rsidRPr="00865508">
              <w:t>các</w:t>
            </w:r>
            <w:proofErr w:type="spellEnd"/>
            <w:r w:rsidRPr="00865508">
              <w:t xml:space="preserve"> </w:t>
            </w:r>
            <w:proofErr w:type="spellStart"/>
            <w:r w:rsidRPr="00865508">
              <w:t>truy</w:t>
            </w:r>
            <w:proofErr w:type="spellEnd"/>
            <w:r w:rsidRPr="00865508">
              <w:t xml:space="preserve"> </w:t>
            </w:r>
            <w:proofErr w:type="spellStart"/>
            <w:r w:rsidRPr="00865508">
              <w:t>vấn</w:t>
            </w:r>
            <w:proofErr w:type="spellEnd"/>
            <w:r w:rsidRPr="00865508">
              <w:t xml:space="preserve"> </w:t>
            </w:r>
            <w:proofErr w:type="spellStart"/>
            <w:r w:rsidRPr="00865508">
              <w:t>phức</w:t>
            </w:r>
            <w:proofErr w:type="spellEnd"/>
            <w:r w:rsidRPr="00865508">
              <w:t xml:space="preserve"> </w:t>
            </w:r>
            <w:proofErr w:type="spellStart"/>
            <w:r w:rsidRPr="00865508">
              <w:t>tạp</w:t>
            </w:r>
            <w:proofErr w:type="spellEnd"/>
            <w:r w:rsidRPr="00865508">
              <w:t xml:space="preserve"> </w:t>
            </w:r>
            <w:proofErr w:type="spellStart"/>
            <w:r w:rsidRPr="00865508">
              <w:t>và</w:t>
            </w:r>
            <w:proofErr w:type="spellEnd"/>
            <w:r w:rsidRPr="00865508">
              <w:t xml:space="preserve"> </w:t>
            </w:r>
            <w:proofErr w:type="spellStart"/>
            <w:r w:rsidRPr="00865508">
              <w:t>ghi</w:t>
            </w:r>
            <w:proofErr w:type="spellEnd"/>
            <w:r w:rsidRPr="00865508">
              <w:t xml:space="preserve"> </w:t>
            </w:r>
            <w:proofErr w:type="spellStart"/>
            <w:r w:rsidRPr="00865508">
              <w:t>dữ</w:t>
            </w:r>
            <w:proofErr w:type="spellEnd"/>
            <w:r w:rsidRPr="00865508">
              <w:t xml:space="preserve"> </w:t>
            </w:r>
            <w:proofErr w:type="spellStart"/>
            <w:r w:rsidRPr="00865508">
              <w:t>liệu</w:t>
            </w:r>
            <w:proofErr w:type="spellEnd"/>
            <w:r w:rsidRPr="00865508">
              <w:t xml:space="preserve"> </w:t>
            </w:r>
            <w:proofErr w:type="spellStart"/>
            <w:r w:rsidRPr="00865508">
              <w:t>đồng</w:t>
            </w:r>
            <w:proofErr w:type="spellEnd"/>
            <w:r w:rsidRPr="00865508">
              <w:t xml:space="preserve"> </w:t>
            </w:r>
            <w:proofErr w:type="spellStart"/>
            <w:r w:rsidRPr="00865508">
              <w:t>thời</w:t>
            </w:r>
            <w:proofErr w:type="spellEnd"/>
          </w:p>
        </w:tc>
      </w:tr>
      <w:tr w:rsidR="00CD35EC" w:rsidRPr="00865508" w14:paraId="027652D2" w14:textId="77777777">
        <w:tc>
          <w:tcPr>
            <w:tcW w:w="1618" w:type="dxa"/>
            <w:tcBorders>
              <w:top w:val="single" w:sz="6" w:space="0" w:color="323243"/>
              <w:left w:val="single" w:sz="6" w:space="0" w:color="323243"/>
              <w:bottom w:val="single" w:sz="6" w:space="0" w:color="323243"/>
              <w:right w:val="single" w:sz="6" w:space="0" w:color="323243"/>
            </w:tcBorders>
            <w:vAlign w:val="center"/>
          </w:tcPr>
          <w:p w14:paraId="1B7A5064" w14:textId="77777777" w:rsidR="00CD35EC" w:rsidRPr="00865508" w:rsidRDefault="00313C26">
            <w:pPr>
              <w:pStyle w:val="TableStyle"/>
            </w:pPr>
            <w:r w:rsidRPr="00865508">
              <w:t xml:space="preserve">Giao </w:t>
            </w:r>
            <w:proofErr w:type="spellStart"/>
            <w:r w:rsidRPr="00865508">
              <w:t>dịch</w:t>
            </w:r>
            <w:proofErr w:type="spellEnd"/>
          </w:p>
        </w:tc>
        <w:tc>
          <w:tcPr>
            <w:tcW w:w="3676" w:type="dxa"/>
            <w:tcBorders>
              <w:top w:val="single" w:sz="6" w:space="0" w:color="323243"/>
              <w:left w:val="single" w:sz="6" w:space="0" w:color="323243"/>
              <w:bottom w:val="single" w:sz="6" w:space="0" w:color="323243"/>
              <w:right w:val="single" w:sz="6" w:space="0" w:color="323243"/>
            </w:tcBorders>
            <w:vAlign w:val="center"/>
          </w:tcPr>
          <w:p w14:paraId="3E6AD648" w14:textId="77777777" w:rsidR="00CD35EC" w:rsidRPr="00865508" w:rsidRDefault="00313C26">
            <w:pPr>
              <w:pStyle w:val="TableStyle"/>
            </w:pPr>
            <w:proofErr w:type="spellStart"/>
            <w:r w:rsidRPr="00865508">
              <w:t>Hỗ</w:t>
            </w:r>
            <w:proofErr w:type="spellEnd"/>
            <w:r w:rsidRPr="00865508">
              <w:t xml:space="preserve"> </w:t>
            </w:r>
            <w:proofErr w:type="spellStart"/>
            <w:r w:rsidRPr="00865508">
              <w:t>trợ</w:t>
            </w:r>
            <w:proofErr w:type="spellEnd"/>
            <w:r w:rsidRPr="00865508">
              <w:t xml:space="preserve"> </w:t>
            </w:r>
            <w:proofErr w:type="spellStart"/>
            <w:r w:rsidRPr="00865508">
              <w:t>giao</w:t>
            </w:r>
            <w:proofErr w:type="spellEnd"/>
            <w:r w:rsidRPr="00865508">
              <w:t xml:space="preserve"> </w:t>
            </w:r>
            <w:proofErr w:type="spellStart"/>
            <w:r w:rsidRPr="00865508">
              <w:t>dịch</w:t>
            </w:r>
            <w:proofErr w:type="spellEnd"/>
            <w:r w:rsidRPr="00865508">
              <w:t xml:space="preserve"> </w:t>
            </w:r>
            <w:proofErr w:type="spellStart"/>
            <w:r w:rsidRPr="00865508">
              <w:t>một</w:t>
            </w:r>
            <w:proofErr w:type="spellEnd"/>
            <w:r w:rsidRPr="00865508">
              <w:t xml:space="preserve"> </w:t>
            </w:r>
            <w:proofErr w:type="spellStart"/>
            <w:r w:rsidRPr="00865508">
              <w:t>cách</w:t>
            </w:r>
            <w:proofErr w:type="spellEnd"/>
            <w:r w:rsidRPr="00865508">
              <w:t xml:space="preserve"> </w:t>
            </w:r>
            <w:proofErr w:type="spellStart"/>
            <w:r w:rsidRPr="00865508">
              <w:t>hạn</w:t>
            </w:r>
            <w:proofErr w:type="spellEnd"/>
            <w:r w:rsidRPr="00865508">
              <w:t xml:space="preserve"> </w:t>
            </w:r>
            <w:proofErr w:type="spellStart"/>
            <w:r w:rsidRPr="00865508">
              <w:t>chế</w:t>
            </w:r>
            <w:proofErr w:type="spellEnd"/>
          </w:p>
        </w:tc>
        <w:tc>
          <w:tcPr>
            <w:tcW w:w="3762" w:type="dxa"/>
            <w:tcBorders>
              <w:top w:val="single" w:sz="6" w:space="0" w:color="323243"/>
              <w:left w:val="single" w:sz="6" w:space="0" w:color="323243"/>
              <w:bottom w:val="single" w:sz="6" w:space="0" w:color="323243"/>
              <w:right w:val="single" w:sz="6" w:space="0" w:color="323243"/>
            </w:tcBorders>
            <w:vAlign w:val="center"/>
          </w:tcPr>
          <w:p w14:paraId="23AB6CB6" w14:textId="77777777" w:rsidR="00CD35EC" w:rsidRPr="00865508" w:rsidRDefault="00313C26">
            <w:pPr>
              <w:pStyle w:val="TableStyle"/>
            </w:pPr>
            <w:proofErr w:type="spellStart"/>
            <w:r w:rsidRPr="00865508">
              <w:t>Hỗ</w:t>
            </w:r>
            <w:proofErr w:type="spellEnd"/>
            <w:r w:rsidRPr="00865508">
              <w:t xml:space="preserve"> </w:t>
            </w:r>
            <w:proofErr w:type="spellStart"/>
            <w:r w:rsidRPr="00865508">
              <w:t>trợ</w:t>
            </w:r>
            <w:proofErr w:type="spellEnd"/>
            <w:r w:rsidRPr="00865508">
              <w:t xml:space="preserve"> </w:t>
            </w:r>
            <w:proofErr w:type="spellStart"/>
            <w:r w:rsidRPr="00865508">
              <w:t>giao</w:t>
            </w:r>
            <w:proofErr w:type="spellEnd"/>
            <w:r w:rsidRPr="00865508">
              <w:t xml:space="preserve"> </w:t>
            </w:r>
            <w:proofErr w:type="spellStart"/>
            <w:r w:rsidRPr="00865508">
              <w:t>dịch</w:t>
            </w:r>
            <w:proofErr w:type="spellEnd"/>
            <w:r w:rsidRPr="00865508">
              <w:t xml:space="preserve"> </w:t>
            </w:r>
            <w:proofErr w:type="spellStart"/>
            <w:r w:rsidRPr="00865508">
              <w:t>toàn</w:t>
            </w:r>
            <w:proofErr w:type="spellEnd"/>
            <w:r w:rsidRPr="00865508">
              <w:t xml:space="preserve"> </w:t>
            </w:r>
            <w:proofErr w:type="spellStart"/>
            <w:r w:rsidRPr="00865508">
              <w:t>vẹn</w:t>
            </w:r>
            <w:proofErr w:type="spellEnd"/>
            <w:r w:rsidRPr="00865508">
              <w:t xml:space="preserve"> </w:t>
            </w:r>
            <w:proofErr w:type="spellStart"/>
            <w:r w:rsidRPr="00865508">
              <w:t>và</w:t>
            </w:r>
            <w:proofErr w:type="spellEnd"/>
            <w:r w:rsidRPr="00865508">
              <w:t xml:space="preserve"> ACID</w:t>
            </w:r>
          </w:p>
        </w:tc>
      </w:tr>
      <w:tr w:rsidR="00CD35EC" w:rsidRPr="00865508" w14:paraId="0DE0CA13" w14:textId="77777777">
        <w:tc>
          <w:tcPr>
            <w:tcW w:w="1618" w:type="dxa"/>
            <w:tcBorders>
              <w:top w:val="single" w:sz="6" w:space="0" w:color="323243"/>
              <w:left w:val="single" w:sz="6" w:space="0" w:color="323243"/>
              <w:bottom w:val="single" w:sz="6" w:space="0" w:color="323243"/>
              <w:right w:val="single" w:sz="6" w:space="0" w:color="323243"/>
            </w:tcBorders>
            <w:vAlign w:val="center"/>
          </w:tcPr>
          <w:p w14:paraId="1053E775" w14:textId="77777777" w:rsidR="00CD35EC" w:rsidRPr="00B33E24" w:rsidRDefault="00313C26">
            <w:pPr>
              <w:pStyle w:val="TableStyle"/>
              <w:rPr>
                <w:lang w:val="vi-VN"/>
                <w:rPrChange w:id="247" w:author="Mạnh Dũng" w:date="2025-11-29T23:15:00Z" w16du:dateUtc="2025-11-29T16:15:00Z">
                  <w:rPr/>
                </w:rPrChange>
              </w:rPr>
            </w:pPr>
            <w:r w:rsidRPr="00B33E24">
              <w:rPr>
                <w:lang w:val="vi-VN"/>
                <w:rPrChange w:id="248" w:author="Mạnh Dũng" w:date="2025-11-29T23:15:00Z" w16du:dateUtc="2025-11-29T16:15:00Z">
                  <w:rPr/>
                </w:rPrChange>
              </w:rPr>
              <w:t>Cộng đồng và hỗ trợ</w:t>
            </w:r>
          </w:p>
        </w:tc>
        <w:tc>
          <w:tcPr>
            <w:tcW w:w="3676" w:type="dxa"/>
            <w:tcBorders>
              <w:top w:val="single" w:sz="6" w:space="0" w:color="323243"/>
              <w:left w:val="single" w:sz="6" w:space="0" w:color="323243"/>
              <w:bottom w:val="single" w:sz="6" w:space="0" w:color="323243"/>
              <w:right w:val="single" w:sz="6" w:space="0" w:color="323243"/>
            </w:tcBorders>
            <w:vAlign w:val="center"/>
          </w:tcPr>
          <w:p w14:paraId="7DE32A93" w14:textId="77777777" w:rsidR="00CD35EC" w:rsidRPr="00B33E24" w:rsidRDefault="00313C26">
            <w:pPr>
              <w:pStyle w:val="TableStyle"/>
              <w:rPr>
                <w:lang w:val="vi-VN"/>
                <w:rPrChange w:id="249" w:author="Mạnh Dũng" w:date="2025-11-29T23:15:00Z" w16du:dateUtc="2025-11-29T16:15:00Z">
                  <w:rPr/>
                </w:rPrChange>
              </w:rPr>
            </w:pPr>
            <w:r w:rsidRPr="00B33E24">
              <w:rPr>
                <w:lang w:val="vi-VN"/>
                <w:rPrChange w:id="250" w:author="Mạnh Dũng" w:date="2025-11-29T23:15:00Z" w16du:dateUtc="2025-11-29T16:15:00Z">
                  <w:rPr/>
                </w:rPrChange>
              </w:rPr>
              <w:t>Cộng đồng lớn và phong phú, nhưng hỗ trợ thương mại được ưu tiên</w:t>
            </w:r>
          </w:p>
        </w:tc>
        <w:tc>
          <w:tcPr>
            <w:tcW w:w="3762" w:type="dxa"/>
            <w:tcBorders>
              <w:top w:val="single" w:sz="6" w:space="0" w:color="323243"/>
              <w:left w:val="single" w:sz="6" w:space="0" w:color="323243"/>
              <w:bottom w:val="single" w:sz="6" w:space="0" w:color="323243"/>
              <w:right w:val="single" w:sz="6" w:space="0" w:color="323243"/>
            </w:tcBorders>
            <w:vAlign w:val="center"/>
          </w:tcPr>
          <w:p w14:paraId="0EE54DA7" w14:textId="77777777" w:rsidR="00CD35EC" w:rsidRPr="00B33E24" w:rsidRDefault="00313C26">
            <w:pPr>
              <w:pStyle w:val="TableStyle"/>
              <w:rPr>
                <w:lang w:val="vi-VN"/>
                <w:rPrChange w:id="251" w:author="Mạnh Dũng" w:date="2025-11-29T23:15:00Z" w16du:dateUtc="2025-11-29T16:15:00Z">
                  <w:rPr/>
                </w:rPrChange>
              </w:rPr>
            </w:pPr>
            <w:r w:rsidRPr="00B33E24">
              <w:rPr>
                <w:lang w:val="vi-VN"/>
                <w:rPrChange w:id="252" w:author="Mạnh Dũng" w:date="2025-11-29T23:15:00Z" w16du:dateUtc="2025-11-29T16:15:00Z">
                  <w:rPr/>
                </w:rPrChange>
              </w:rPr>
              <w:t>Cộng đồng lớn và hỗ trợ thương mại mạnh mẽ</w:t>
            </w:r>
          </w:p>
        </w:tc>
      </w:tr>
      <w:tr w:rsidR="00CD35EC" w:rsidRPr="00865508" w14:paraId="383BE1D1" w14:textId="77777777">
        <w:tc>
          <w:tcPr>
            <w:tcW w:w="1618" w:type="dxa"/>
            <w:tcBorders>
              <w:top w:val="single" w:sz="6" w:space="0" w:color="323243"/>
              <w:left w:val="single" w:sz="6" w:space="0" w:color="323243"/>
              <w:bottom w:val="single" w:sz="6" w:space="0" w:color="323243"/>
              <w:right w:val="single" w:sz="6" w:space="0" w:color="323243"/>
            </w:tcBorders>
            <w:vAlign w:val="center"/>
          </w:tcPr>
          <w:p w14:paraId="03B4FC8B" w14:textId="77777777" w:rsidR="00CD35EC" w:rsidRPr="00865508" w:rsidRDefault="00313C26">
            <w:pPr>
              <w:pStyle w:val="TableStyle"/>
            </w:pPr>
            <w:proofErr w:type="spellStart"/>
            <w:r w:rsidRPr="00865508">
              <w:t>Biểu</w:t>
            </w:r>
            <w:proofErr w:type="spellEnd"/>
            <w:r w:rsidRPr="00865508">
              <w:t xml:space="preserve"> </w:t>
            </w:r>
            <w:proofErr w:type="spellStart"/>
            <w:r w:rsidRPr="00865508">
              <w:t>đồ</w:t>
            </w:r>
            <w:proofErr w:type="spellEnd"/>
            <w:r w:rsidRPr="00865508">
              <w:t xml:space="preserve"> </w:t>
            </w:r>
            <w:proofErr w:type="spellStart"/>
            <w:r w:rsidRPr="00865508">
              <w:t>quan</w:t>
            </w:r>
            <w:proofErr w:type="spellEnd"/>
            <w:r w:rsidRPr="00865508">
              <w:t xml:space="preserve"> </w:t>
            </w:r>
            <w:proofErr w:type="spellStart"/>
            <w:r w:rsidRPr="00865508">
              <w:t>hệ</w:t>
            </w:r>
            <w:proofErr w:type="spellEnd"/>
          </w:p>
        </w:tc>
        <w:tc>
          <w:tcPr>
            <w:tcW w:w="3676" w:type="dxa"/>
            <w:tcBorders>
              <w:top w:val="single" w:sz="6" w:space="0" w:color="323243"/>
              <w:left w:val="single" w:sz="6" w:space="0" w:color="323243"/>
              <w:bottom w:val="single" w:sz="6" w:space="0" w:color="323243"/>
              <w:right w:val="single" w:sz="6" w:space="0" w:color="323243"/>
            </w:tcBorders>
            <w:vAlign w:val="center"/>
          </w:tcPr>
          <w:p w14:paraId="51491878" w14:textId="77777777" w:rsidR="00CD35EC" w:rsidRPr="00865508" w:rsidRDefault="00313C26">
            <w:pPr>
              <w:pStyle w:val="TableStyle"/>
            </w:pPr>
            <w:proofErr w:type="spellStart"/>
            <w:r w:rsidRPr="00865508">
              <w:t>Không</w:t>
            </w:r>
            <w:proofErr w:type="spellEnd"/>
            <w:r w:rsidRPr="00865508">
              <w:t xml:space="preserve"> </w:t>
            </w:r>
            <w:proofErr w:type="spellStart"/>
            <w:r w:rsidRPr="00865508">
              <w:t>hỗ</w:t>
            </w:r>
            <w:proofErr w:type="spellEnd"/>
            <w:r w:rsidRPr="00865508">
              <w:t xml:space="preserve"> </w:t>
            </w:r>
            <w:proofErr w:type="spellStart"/>
            <w:r w:rsidRPr="00865508">
              <w:t>trợ</w:t>
            </w:r>
            <w:proofErr w:type="spellEnd"/>
            <w:r w:rsidRPr="00865508">
              <w:t xml:space="preserve"> </w:t>
            </w:r>
            <w:proofErr w:type="spellStart"/>
            <w:r w:rsidRPr="00865508">
              <w:t>biểu</w:t>
            </w:r>
            <w:proofErr w:type="spellEnd"/>
            <w:r w:rsidRPr="00865508">
              <w:t xml:space="preserve"> </w:t>
            </w:r>
            <w:proofErr w:type="spellStart"/>
            <w:r w:rsidRPr="00865508">
              <w:t>đồ</w:t>
            </w:r>
            <w:proofErr w:type="spellEnd"/>
            <w:r w:rsidRPr="00865508">
              <w:t xml:space="preserve"> </w:t>
            </w:r>
            <w:proofErr w:type="spellStart"/>
            <w:r w:rsidRPr="00865508">
              <w:t>quan</w:t>
            </w:r>
            <w:proofErr w:type="spellEnd"/>
            <w:r w:rsidRPr="00865508">
              <w:t xml:space="preserve"> </w:t>
            </w:r>
            <w:proofErr w:type="spellStart"/>
            <w:r w:rsidRPr="00865508">
              <w:t>hệ</w:t>
            </w:r>
            <w:proofErr w:type="spellEnd"/>
          </w:p>
        </w:tc>
        <w:tc>
          <w:tcPr>
            <w:tcW w:w="3762" w:type="dxa"/>
            <w:tcBorders>
              <w:top w:val="single" w:sz="6" w:space="0" w:color="323243"/>
              <w:left w:val="single" w:sz="6" w:space="0" w:color="323243"/>
              <w:bottom w:val="single" w:sz="6" w:space="0" w:color="323243"/>
              <w:right w:val="single" w:sz="6" w:space="0" w:color="323243"/>
            </w:tcBorders>
            <w:vAlign w:val="center"/>
          </w:tcPr>
          <w:p w14:paraId="7C3C815E" w14:textId="77777777" w:rsidR="00CD35EC" w:rsidRPr="00865508" w:rsidRDefault="00313C26">
            <w:pPr>
              <w:pStyle w:val="TableStyle"/>
            </w:pPr>
            <w:proofErr w:type="spellStart"/>
            <w:r w:rsidRPr="00865508">
              <w:t>Hỗ</w:t>
            </w:r>
            <w:proofErr w:type="spellEnd"/>
            <w:r w:rsidRPr="00865508">
              <w:t xml:space="preserve"> </w:t>
            </w:r>
            <w:proofErr w:type="spellStart"/>
            <w:r w:rsidRPr="00865508">
              <w:t>trợ</w:t>
            </w:r>
            <w:proofErr w:type="spellEnd"/>
            <w:r w:rsidRPr="00865508">
              <w:t xml:space="preserve"> </w:t>
            </w:r>
            <w:proofErr w:type="spellStart"/>
            <w:r w:rsidRPr="00865508">
              <w:t>biểu</w:t>
            </w:r>
            <w:proofErr w:type="spellEnd"/>
            <w:r w:rsidRPr="00865508">
              <w:t xml:space="preserve"> </w:t>
            </w:r>
            <w:proofErr w:type="spellStart"/>
            <w:r w:rsidRPr="00865508">
              <w:t>đồ</w:t>
            </w:r>
            <w:proofErr w:type="spellEnd"/>
            <w:r w:rsidRPr="00865508">
              <w:t xml:space="preserve"> </w:t>
            </w:r>
            <w:proofErr w:type="spellStart"/>
            <w:r w:rsidRPr="00865508">
              <w:t>quan</w:t>
            </w:r>
            <w:proofErr w:type="spellEnd"/>
            <w:r w:rsidRPr="00865508">
              <w:t xml:space="preserve"> </w:t>
            </w:r>
            <w:proofErr w:type="spellStart"/>
            <w:r w:rsidRPr="00865508">
              <w:t>hệ</w:t>
            </w:r>
            <w:proofErr w:type="spellEnd"/>
            <w:r w:rsidRPr="00865508">
              <w:t xml:space="preserve"> (JOIN)</w:t>
            </w:r>
          </w:p>
        </w:tc>
      </w:tr>
      <w:tr w:rsidR="00CD35EC" w:rsidRPr="00865508" w14:paraId="24B6A509" w14:textId="77777777">
        <w:tc>
          <w:tcPr>
            <w:tcW w:w="1618" w:type="dxa"/>
            <w:tcBorders>
              <w:top w:val="single" w:sz="6" w:space="0" w:color="323243"/>
              <w:left w:val="single" w:sz="6" w:space="0" w:color="323243"/>
              <w:bottom w:val="single" w:sz="6" w:space="0" w:color="323243"/>
              <w:right w:val="single" w:sz="6" w:space="0" w:color="323243"/>
            </w:tcBorders>
            <w:vAlign w:val="center"/>
          </w:tcPr>
          <w:p w14:paraId="6C52F3B4" w14:textId="77777777" w:rsidR="00CD35EC" w:rsidRPr="00865508" w:rsidRDefault="00313C26">
            <w:pPr>
              <w:pStyle w:val="TableStyle"/>
            </w:pPr>
            <w:proofErr w:type="spellStart"/>
            <w:r w:rsidRPr="00865508">
              <w:t>Phát</w:t>
            </w:r>
            <w:proofErr w:type="spellEnd"/>
            <w:r w:rsidRPr="00865508">
              <w:t xml:space="preserve"> </w:t>
            </w:r>
            <w:proofErr w:type="spellStart"/>
            <w:r w:rsidRPr="00865508">
              <w:t>triển</w:t>
            </w:r>
            <w:proofErr w:type="spellEnd"/>
            <w:r w:rsidRPr="00865508">
              <w:t xml:space="preserve"> </w:t>
            </w:r>
            <w:proofErr w:type="spellStart"/>
            <w:r w:rsidRPr="00865508">
              <w:t>ứng</w:t>
            </w:r>
            <w:proofErr w:type="spellEnd"/>
            <w:r w:rsidRPr="00865508">
              <w:t xml:space="preserve"> </w:t>
            </w:r>
            <w:proofErr w:type="spellStart"/>
            <w:r w:rsidRPr="00865508">
              <w:t>dụng</w:t>
            </w:r>
            <w:proofErr w:type="spellEnd"/>
          </w:p>
        </w:tc>
        <w:tc>
          <w:tcPr>
            <w:tcW w:w="3676" w:type="dxa"/>
            <w:tcBorders>
              <w:top w:val="single" w:sz="6" w:space="0" w:color="323243"/>
              <w:left w:val="single" w:sz="6" w:space="0" w:color="323243"/>
              <w:bottom w:val="single" w:sz="6" w:space="0" w:color="323243"/>
              <w:right w:val="single" w:sz="6" w:space="0" w:color="323243"/>
            </w:tcBorders>
            <w:vAlign w:val="center"/>
          </w:tcPr>
          <w:p w14:paraId="455C25FE" w14:textId="77777777" w:rsidR="00CD35EC" w:rsidRPr="00865508" w:rsidRDefault="00313C26">
            <w:pPr>
              <w:pStyle w:val="TableStyle"/>
            </w:pPr>
            <w:r w:rsidRPr="00865508">
              <w:t xml:space="preserve">Thích </w:t>
            </w:r>
            <w:proofErr w:type="spellStart"/>
            <w:r w:rsidRPr="00865508">
              <w:t>hợp</w:t>
            </w:r>
            <w:proofErr w:type="spellEnd"/>
            <w:r w:rsidRPr="00865508">
              <w:t xml:space="preserve"> </w:t>
            </w:r>
            <w:proofErr w:type="spellStart"/>
            <w:r w:rsidRPr="00865508">
              <w:t>cho</w:t>
            </w:r>
            <w:proofErr w:type="spellEnd"/>
            <w:r w:rsidRPr="00865508">
              <w:t xml:space="preserve"> </w:t>
            </w:r>
            <w:proofErr w:type="spellStart"/>
            <w:r w:rsidRPr="00865508">
              <w:t>các</w:t>
            </w:r>
            <w:proofErr w:type="spellEnd"/>
            <w:r w:rsidRPr="00865508">
              <w:t xml:space="preserve"> </w:t>
            </w:r>
            <w:proofErr w:type="spellStart"/>
            <w:r w:rsidRPr="00865508">
              <w:t>ứng</w:t>
            </w:r>
            <w:proofErr w:type="spellEnd"/>
            <w:r w:rsidRPr="00865508">
              <w:t xml:space="preserve"> </w:t>
            </w:r>
            <w:proofErr w:type="spellStart"/>
            <w:r w:rsidRPr="00865508">
              <w:t>dụng</w:t>
            </w:r>
            <w:proofErr w:type="spellEnd"/>
            <w:r w:rsidRPr="00865508">
              <w:t xml:space="preserve"> </w:t>
            </w:r>
            <w:proofErr w:type="spellStart"/>
            <w:r w:rsidRPr="00865508">
              <w:t>có</w:t>
            </w:r>
            <w:proofErr w:type="spellEnd"/>
            <w:r w:rsidRPr="00865508">
              <w:t xml:space="preserve"> </w:t>
            </w:r>
            <w:proofErr w:type="spellStart"/>
            <w:r w:rsidRPr="00865508">
              <w:t>tải</w:t>
            </w:r>
            <w:proofErr w:type="spellEnd"/>
            <w:r w:rsidRPr="00865508">
              <w:t xml:space="preserve"> </w:t>
            </w:r>
            <w:proofErr w:type="spellStart"/>
            <w:r w:rsidRPr="00865508">
              <w:t>trọng</w:t>
            </w:r>
            <w:proofErr w:type="spellEnd"/>
            <w:r w:rsidRPr="00865508">
              <w:t xml:space="preserve"> </w:t>
            </w:r>
            <w:proofErr w:type="spellStart"/>
            <w:r w:rsidRPr="00865508">
              <w:t>dữ</w:t>
            </w:r>
            <w:proofErr w:type="spellEnd"/>
            <w:r w:rsidRPr="00865508">
              <w:t xml:space="preserve"> </w:t>
            </w:r>
            <w:proofErr w:type="spellStart"/>
            <w:r w:rsidRPr="00865508">
              <w:t>liệu</w:t>
            </w:r>
            <w:proofErr w:type="spellEnd"/>
            <w:r w:rsidRPr="00865508">
              <w:t xml:space="preserve"> </w:t>
            </w:r>
            <w:proofErr w:type="spellStart"/>
            <w:r w:rsidRPr="00865508">
              <w:t>lớn</w:t>
            </w:r>
            <w:proofErr w:type="spellEnd"/>
            <w:r w:rsidRPr="00865508">
              <w:t xml:space="preserve"> </w:t>
            </w:r>
            <w:proofErr w:type="spellStart"/>
            <w:r w:rsidRPr="00865508">
              <w:t>và</w:t>
            </w:r>
            <w:proofErr w:type="spellEnd"/>
            <w:r w:rsidRPr="00865508">
              <w:t xml:space="preserve"> </w:t>
            </w:r>
            <w:proofErr w:type="spellStart"/>
            <w:r w:rsidRPr="00865508">
              <w:t>khả</w:t>
            </w:r>
            <w:proofErr w:type="spellEnd"/>
            <w:r w:rsidRPr="00865508">
              <w:t xml:space="preserve"> </w:t>
            </w:r>
            <w:proofErr w:type="spellStart"/>
            <w:r w:rsidRPr="00865508">
              <w:t>năng</w:t>
            </w:r>
            <w:proofErr w:type="spellEnd"/>
            <w:r w:rsidRPr="00865508">
              <w:t xml:space="preserve"> </w:t>
            </w:r>
            <w:proofErr w:type="spellStart"/>
            <w:r w:rsidRPr="00865508">
              <w:t>mở</w:t>
            </w:r>
            <w:proofErr w:type="spellEnd"/>
            <w:r w:rsidRPr="00865508">
              <w:t xml:space="preserve"> </w:t>
            </w:r>
            <w:proofErr w:type="spellStart"/>
            <w:r w:rsidRPr="00865508">
              <w:t>rộng</w:t>
            </w:r>
            <w:proofErr w:type="spellEnd"/>
            <w:r w:rsidRPr="00865508">
              <w:t xml:space="preserve"> </w:t>
            </w:r>
            <w:proofErr w:type="spellStart"/>
            <w:r w:rsidRPr="00865508">
              <w:t>nhanh</w:t>
            </w:r>
            <w:proofErr w:type="spellEnd"/>
            <w:r w:rsidRPr="00865508">
              <w:t xml:space="preserve"> </w:t>
            </w:r>
            <w:proofErr w:type="spellStart"/>
            <w:r w:rsidRPr="00865508">
              <w:t>chóng</w:t>
            </w:r>
            <w:proofErr w:type="spellEnd"/>
          </w:p>
        </w:tc>
        <w:tc>
          <w:tcPr>
            <w:tcW w:w="3762" w:type="dxa"/>
            <w:tcBorders>
              <w:top w:val="single" w:sz="6" w:space="0" w:color="323243"/>
              <w:left w:val="single" w:sz="6" w:space="0" w:color="323243"/>
              <w:bottom w:val="single" w:sz="6" w:space="0" w:color="323243"/>
              <w:right w:val="single" w:sz="6" w:space="0" w:color="323243"/>
            </w:tcBorders>
            <w:vAlign w:val="center"/>
          </w:tcPr>
          <w:p w14:paraId="7B2A66CC" w14:textId="77777777" w:rsidR="00CD35EC" w:rsidRPr="00865508" w:rsidRDefault="00313C26">
            <w:pPr>
              <w:pStyle w:val="TableStyle"/>
            </w:pPr>
            <w:r w:rsidRPr="00865508">
              <w:t xml:space="preserve">Thích </w:t>
            </w:r>
            <w:proofErr w:type="spellStart"/>
            <w:r w:rsidRPr="00865508">
              <w:t>hợp</w:t>
            </w:r>
            <w:proofErr w:type="spellEnd"/>
            <w:r w:rsidRPr="00865508">
              <w:t xml:space="preserve"> </w:t>
            </w:r>
            <w:proofErr w:type="spellStart"/>
            <w:r w:rsidRPr="00865508">
              <w:t>cho</w:t>
            </w:r>
            <w:proofErr w:type="spellEnd"/>
            <w:r w:rsidRPr="00865508">
              <w:t xml:space="preserve"> </w:t>
            </w:r>
            <w:proofErr w:type="spellStart"/>
            <w:r w:rsidRPr="00865508">
              <w:t>ứng</w:t>
            </w:r>
            <w:proofErr w:type="spellEnd"/>
            <w:r w:rsidRPr="00865508">
              <w:t xml:space="preserve"> </w:t>
            </w:r>
            <w:proofErr w:type="spellStart"/>
            <w:r w:rsidRPr="00865508">
              <w:t>dụng</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cấu</w:t>
            </w:r>
            <w:proofErr w:type="spellEnd"/>
            <w:r w:rsidRPr="00865508">
              <w:t xml:space="preserve"> </w:t>
            </w:r>
            <w:proofErr w:type="spellStart"/>
            <w:r w:rsidRPr="00865508">
              <w:t>trúc</w:t>
            </w:r>
            <w:proofErr w:type="spellEnd"/>
            <w:r w:rsidRPr="00865508">
              <w:t xml:space="preserve"> </w:t>
            </w:r>
            <w:proofErr w:type="spellStart"/>
            <w:r w:rsidRPr="00865508">
              <w:t>dữ</w:t>
            </w:r>
            <w:proofErr w:type="spellEnd"/>
            <w:r w:rsidRPr="00865508">
              <w:t xml:space="preserve"> </w:t>
            </w:r>
            <w:proofErr w:type="spellStart"/>
            <w:r w:rsidRPr="00865508">
              <w:t>liệu</w:t>
            </w:r>
            <w:proofErr w:type="spellEnd"/>
            <w:r w:rsidRPr="00865508">
              <w:t xml:space="preserve"> </w:t>
            </w:r>
            <w:proofErr w:type="spellStart"/>
            <w:r w:rsidRPr="00865508">
              <w:t>cố</w:t>
            </w:r>
            <w:proofErr w:type="spellEnd"/>
            <w:r w:rsidRPr="00865508">
              <w:t xml:space="preserve"> </w:t>
            </w:r>
            <w:proofErr w:type="spellStart"/>
            <w:r w:rsidRPr="00865508">
              <w:t>định</w:t>
            </w:r>
            <w:proofErr w:type="spellEnd"/>
            <w:r w:rsidRPr="00865508">
              <w:t xml:space="preserve"> </w:t>
            </w:r>
            <w:proofErr w:type="spellStart"/>
            <w:r w:rsidRPr="00865508">
              <w:t>và</w:t>
            </w:r>
            <w:proofErr w:type="spellEnd"/>
            <w:r w:rsidRPr="00865508">
              <w:t xml:space="preserve"> </w:t>
            </w:r>
            <w:proofErr w:type="spellStart"/>
            <w:r w:rsidRPr="00865508">
              <w:t>quy</w:t>
            </w:r>
            <w:proofErr w:type="spellEnd"/>
            <w:r w:rsidRPr="00865508">
              <w:t xml:space="preserve"> </w:t>
            </w:r>
            <w:proofErr w:type="spellStart"/>
            <w:r w:rsidRPr="00865508">
              <w:t>mô</w:t>
            </w:r>
            <w:proofErr w:type="spellEnd"/>
            <w:r w:rsidRPr="00865508">
              <w:t xml:space="preserve"> </w:t>
            </w:r>
            <w:proofErr w:type="spellStart"/>
            <w:r w:rsidRPr="00865508">
              <w:t>nhỏ</w:t>
            </w:r>
            <w:proofErr w:type="spellEnd"/>
            <w:r w:rsidRPr="00865508">
              <w:t xml:space="preserve"> </w:t>
            </w:r>
            <w:proofErr w:type="spellStart"/>
            <w:r w:rsidRPr="00865508">
              <w:t>đến</w:t>
            </w:r>
            <w:proofErr w:type="spellEnd"/>
            <w:r w:rsidRPr="00865508">
              <w:t xml:space="preserve"> </w:t>
            </w:r>
            <w:proofErr w:type="spellStart"/>
            <w:r w:rsidRPr="00865508">
              <w:t>trung</w:t>
            </w:r>
            <w:proofErr w:type="spellEnd"/>
            <w:r w:rsidRPr="00865508">
              <w:t xml:space="preserve"> </w:t>
            </w:r>
            <w:proofErr w:type="spellStart"/>
            <w:r w:rsidRPr="00865508">
              <w:t>bình</w:t>
            </w:r>
            <w:proofErr w:type="spellEnd"/>
          </w:p>
        </w:tc>
      </w:tr>
    </w:tbl>
    <w:p w14:paraId="0DE606BD" w14:textId="77777777" w:rsidR="00CD35EC" w:rsidRPr="00865508" w:rsidRDefault="00313C26" w:rsidP="00931EFB">
      <w:pPr>
        <w:pStyle w:val="indexTablestyle"/>
        <w:rPr>
          <w:sz w:val="24"/>
          <w:szCs w:val="24"/>
        </w:rPr>
      </w:pPr>
      <w:r w:rsidRPr="00865508">
        <w:t>Bảng so sanh giữa SQL và MongoDB</w:t>
      </w:r>
    </w:p>
    <w:p w14:paraId="4C9D4A8A" w14:textId="44CD98C6" w:rsidR="00CD35EC" w:rsidRPr="00865508" w:rsidRDefault="00313C26" w:rsidP="007F756A">
      <w:pPr>
        <w:pStyle w:val="Heading3"/>
        <w:rPr>
          <w:rFonts w:eastAsia="Calibri"/>
        </w:rPr>
      </w:pPr>
      <w:bookmarkStart w:id="253" w:name="_Toc214004894"/>
      <w:r w:rsidRPr="00865508">
        <w:rPr>
          <w:rFonts w:eastAsia="Calibri"/>
        </w:rPr>
        <w:t>Kết luận</w:t>
      </w:r>
      <w:bookmarkEnd w:id="253"/>
    </w:p>
    <w:p w14:paraId="49416DB8" w14:textId="77777777" w:rsidR="00CD35EC" w:rsidRPr="00865508" w:rsidRDefault="00313C26" w:rsidP="00A93CF2">
      <w:r w:rsidRPr="00865508">
        <w:lastRenderedPageBreak/>
        <w:t>Sử dụng MongoDB khi:</w:t>
      </w:r>
    </w:p>
    <w:p w14:paraId="6E1B00A9" w14:textId="77777777" w:rsidR="00CD35EC" w:rsidRPr="00865508" w:rsidRDefault="00313C26" w:rsidP="00A93CF2">
      <w:pPr>
        <w:pStyle w:val="Liststyle"/>
      </w:pPr>
      <w:r w:rsidRPr="00865508">
        <w:t>Dự án có dữ liệu không cố định hoặc đa dạng.</w:t>
      </w:r>
    </w:p>
    <w:p w14:paraId="1CF544EA" w14:textId="77777777" w:rsidR="00CD35EC" w:rsidRPr="00865508" w:rsidRDefault="00313C26" w:rsidP="00A93CF2">
      <w:pPr>
        <w:pStyle w:val="Liststyle"/>
      </w:pPr>
      <w:r w:rsidRPr="00865508">
        <w:t>Cần khả năng mở rộng nhanh chóng cho tải trọng dữ liệu lớn.</w:t>
      </w:r>
    </w:p>
    <w:p w14:paraId="08617FAE" w14:textId="77777777" w:rsidR="00CD35EC" w:rsidRPr="00865508" w:rsidRDefault="00313C26" w:rsidP="00A93CF2">
      <w:pPr>
        <w:pStyle w:val="Liststyle"/>
      </w:pPr>
      <w:r w:rsidRPr="00865508">
        <w:t>Không yêu cầu giao dịch phức tạp hoặc ACID (Atomicity, Consistency, Isolation, Durability).</w:t>
      </w:r>
    </w:p>
    <w:p w14:paraId="1F6BF24E" w14:textId="77777777" w:rsidR="00CD35EC" w:rsidRPr="00865508" w:rsidRDefault="00313C26" w:rsidP="00A93CF2">
      <w:r w:rsidRPr="00865508">
        <w:t>Sử dụng SQL (hệ thống cơ sở dữ liệu quan hệ) khi:</w:t>
      </w:r>
    </w:p>
    <w:p w14:paraId="0B3B67BE" w14:textId="77777777" w:rsidR="00CD35EC" w:rsidRPr="00865508" w:rsidRDefault="00313C26" w:rsidP="00A93CF2">
      <w:pPr>
        <w:pStyle w:val="Liststyle"/>
      </w:pPr>
      <w:r w:rsidRPr="00865508">
        <w:t>Dự án yêu cầu cấu trúc dữ liệu cố định và quy mô trung bình đến lớn.</w:t>
      </w:r>
    </w:p>
    <w:p w14:paraId="0107897E" w14:textId="77777777" w:rsidR="00CD35EC" w:rsidRPr="00865508" w:rsidRDefault="00313C26" w:rsidP="00A93CF2">
      <w:pPr>
        <w:pStyle w:val="Liststyle"/>
      </w:pPr>
      <w:r w:rsidRPr="00865508">
        <w:t>Cần hỗ trợ giao dịch phức tạp và đảm bảo tính toàn vẹn dữ liệu.</w:t>
      </w:r>
    </w:p>
    <w:p w14:paraId="74EBA24A" w14:textId="77777777" w:rsidR="00A93CF2" w:rsidRPr="00A93CF2" w:rsidRDefault="00313C26" w:rsidP="00A93CF2">
      <w:pPr>
        <w:pStyle w:val="Liststyle"/>
      </w:pPr>
      <w:r w:rsidRPr="00865508">
        <w:t>Sử dụng các truy vấn phức tạp và thường cần thực hiện các phép kết nối (JOIN) giữa bảng.</w:t>
      </w:r>
    </w:p>
    <w:p w14:paraId="3AB4A6D2" w14:textId="7671558B" w:rsidR="00CD35EC" w:rsidRPr="00865508" w:rsidRDefault="00313C26" w:rsidP="00A93CF2">
      <w:pPr>
        <w:pStyle w:val="Liststyle"/>
      </w:pPr>
      <w:r w:rsidRPr="00865508">
        <w:t>Lưu ý rằng còn nhiều hệ thống cơ sở dữ liệu khác có sự kết hợp của cả hai loại (NoSQL và SQL) để đáp ứng các nhu cầu đa dạng của ứng dụng.</w:t>
      </w:r>
      <w:r w:rsidRPr="00865508">
        <w:br w:type="page"/>
      </w:r>
    </w:p>
    <w:p w14:paraId="5FB76861" w14:textId="01278B0C" w:rsidR="00CD35EC" w:rsidRPr="00931EFB" w:rsidRDefault="00A93CF2" w:rsidP="00931EFB">
      <w:pPr>
        <w:pStyle w:val="Heading1"/>
      </w:pPr>
      <w:bookmarkStart w:id="254" w:name="_Toc214004895"/>
      <w:r w:rsidRPr="00A93CF2">
        <w:lastRenderedPageBreak/>
        <w:t>Nội Dung Thực Hiện</w:t>
      </w:r>
      <w:bookmarkEnd w:id="254"/>
    </w:p>
    <w:p w14:paraId="1A2C4528" w14:textId="55FF9FFE" w:rsidR="00CD35EC" w:rsidRPr="00865508" w:rsidRDefault="00313C26" w:rsidP="00A93CF2">
      <w:pPr>
        <w:pStyle w:val="Heading2"/>
      </w:pPr>
      <w:bookmarkStart w:id="255" w:name="_Toc214004896"/>
      <w:r w:rsidRPr="00865508">
        <w:t>Đối tượng sử dụng</w:t>
      </w:r>
      <w:bookmarkEnd w:id="255"/>
    </w:p>
    <w:p w14:paraId="2F65C2EF" w14:textId="77777777" w:rsidR="00CD35EC" w:rsidRPr="00865508" w:rsidRDefault="00313C26" w:rsidP="00A93CF2">
      <w:pPr>
        <w:pStyle w:val="Liststyle"/>
      </w:pPr>
      <w:r w:rsidRPr="00865508">
        <w:t>Sử dụng trong công ty hoặc doanh nghiệp</w:t>
      </w:r>
    </w:p>
    <w:p w14:paraId="6DF41586" w14:textId="77777777" w:rsidR="00CD35EC" w:rsidRPr="00865508" w:rsidRDefault="00313C26" w:rsidP="00A93CF2">
      <w:pPr>
        <w:pStyle w:val="Liststyle"/>
      </w:pPr>
      <w:r w:rsidRPr="00865508">
        <w:t>Áp dụng đối với doanh nghiệp vừa và nhỏ</w:t>
      </w:r>
    </w:p>
    <w:p w14:paraId="47EAB98E" w14:textId="4608DC13" w:rsidR="00CD35EC" w:rsidRPr="00865508" w:rsidRDefault="00313C26" w:rsidP="00A93CF2">
      <w:pPr>
        <w:pStyle w:val="Heading2"/>
      </w:pPr>
      <w:bookmarkStart w:id="256" w:name="_Toc214004897"/>
      <w:r w:rsidRPr="00865508">
        <w:t>Chức năng chính của hệ thống</w:t>
      </w:r>
      <w:bookmarkEnd w:id="256"/>
    </w:p>
    <w:p w14:paraId="12DD4A71" w14:textId="1B20A1C1" w:rsidR="00CD35EC" w:rsidRPr="00865508" w:rsidRDefault="00313C26" w:rsidP="007F756A">
      <w:pPr>
        <w:pStyle w:val="Heading3"/>
        <w:rPr>
          <w:rFonts w:eastAsia="Calibri"/>
        </w:rPr>
      </w:pPr>
      <w:bookmarkStart w:id="257" w:name="_Toc214004898"/>
      <w:r w:rsidRPr="00865508">
        <w:rPr>
          <w:rFonts w:eastAsia="Calibri"/>
        </w:rPr>
        <w:t>Đăng nhập</w:t>
      </w:r>
      <w:bookmarkEnd w:id="257"/>
    </w:p>
    <w:p w14:paraId="4E7D79F6" w14:textId="12AD7830" w:rsidR="00CD35EC" w:rsidRPr="00865508" w:rsidRDefault="00313C26" w:rsidP="00A93CF2">
      <w:pPr>
        <w:pStyle w:val="Liststyle"/>
      </w:pPr>
      <w:r w:rsidRPr="00865508">
        <w:t>Đăng nhập</w:t>
      </w:r>
      <w:r w:rsidR="001E6FAA" w:rsidRPr="00B33E24">
        <w:rPr>
          <w:rPrChange w:id="258" w:author="Mạnh Dũng" w:date="2025-11-29T23:15:00Z" w16du:dateUtc="2025-11-29T16:15:00Z">
            <w:rPr>
              <w:lang w:val="en-US"/>
            </w:rPr>
          </w:rPrChange>
        </w:rPr>
        <w:t>:</w:t>
      </w:r>
      <w:r w:rsidR="00D93F2B" w:rsidRPr="00B33E24">
        <w:rPr>
          <w:rPrChange w:id="259" w:author="Mạnh Dũng" w:date="2025-11-29T23:15:00Z" w16du:dateUtc="2025-11-29T16:15:00Z">
            <w:rPr>
              <w:lang w:val="en-US"/>
            </w:rPr>
          </w:rPrChange>
        </w:rPr>
        <w:t xml:space="preserve"> </w:t>
      </w:r>
      <w:r w:rsidR="001E6FAA" w:rsidRPr="00B33E24">
        <w:rPr>
          <w:i/>
          <w:iCs/>
          <w:color w:val="EE0000"/>
          <w:sz w:val="22"/>
          <w:szCs w:val="22"/>
          <w:rPrChange w:id="260" w:author="Mạnh Dũng" w:date="2025-11-29T23:15:00Z" w16du:dateUtc="2025-11-29T16:15:00Z">
            <w:rPr>
              <w:i/>
              <w:iCs/>
              <w:color w:val="EE0000"/>
              <w:sz w:val="22"/>
              <w:szCs w:val="22"/>
              <w:lang w:val="en-US"/>
            </w:rPr>
          </w:rPrChange>
        </w:rPr>
        <w:t>&lt;</w:t>
      </w:r>
      <w:r w:rsidR="00D93F2B" w:rsidRPr="00B33E24">
        <w:rPr>
          <w:i/>
          <w:iCs/>
          <w:color w:val="EE0000"/>
          <w:sz w:val="22"/>
          <w:szCs w:val="22"/>
          <w:rPrChange w:id="261" w:author="Mạnh Dũng" w:date="2025-11-29T23:15:00Z" w16du:dateUtc="2025-11-29T16:15:00Z">
            <w:rPr>
              <w:i/>
              <w:iCs/>
              <w:color w:val="EE0000"/>
              <w:sz w:val="22"/>
              <w:szCs w:val="22"/>
              <w:lang w:val="en-US"/>
            </w:rPr>
          </w:rPrChange>
        </w:rPr>
        <w:t>Thêm phần mô tả chi tiết chức năng&gt;</w:t>
      </w:r>
    </w:p>
    <w:p w14:paraId="3EBCB2F3" w14:textId="2544D4D2" w:rsidR="00CD35EC" w:rsidRPr="00865508" w:rsidRDefault="00313C26" w:rsidP="00D93F2B">
      <w:pPr>
        <w:pStyle w:val="Liststyle"/>
      </w:pPr>
      <w:r w:rsidRPr="00865508">
        <w:t>Đăng xuất</w:t>
      </w:r>
      <w:r w:rsidR="00D93F2B" w:rsidRPr="00B33E24">
        <w:rPr>
          <w:rPrChange w:id="262" w:author="Mạnh Dũng" w:date="2025-11-29T23:15:00Z" w16du:dateUtc="2025-11-29T16:15:00Z">
            <w:rPr>
              <w:lang w:val="en-US"/>
            </w:rPr>
          </w:rPrChange>
        </w:rPr>
        <w:t xml:space="preserve">: </w:t>
      </w:r>
      <w:r w:rsidR="00D93F2B" w:rsidRPr="00B33E24">
        <w:rPr>
          <w:i/>
          <w:iCs/>
          <w:color w:val="EE0000"/>
          <w:sz w:val="22"/>
          <w:szCs w:val="22"/>
          <w:rPrChange w:id="263" w:author="Mạnh Dũng" w:date="2025-11-29T23:15:00Z" w16du:dateUtc="2025-11-29T16:15:00Z">
            <w:rPr>
              <w:i/>
              <w:iCs/>
              <w:color w:val="EE0000"/>
              <w:sz w:val="22"/>
              <w:szCs w:val="22"/>
              <w:lang w:val="en-US"/>
            </w:rPr>
          </w:rPrChange>
        </w:rPr>
        <w:t>&lt;Thêm phần mô tả chi tiết chức năng&gt;</w:t>
      </w:r>
    </w:p>
    <w:p w14:paraId="6829F349" w14:textId="18E991E0" w:rsidR="00CD35EC" w:rsidRPr="00865508" w:rsidRDefault="00313C26" w:rsidP="00A93CF2">
      <w:pPr>
        <w:pStyle w:val="Liststyle"/>
      </w:pPr>
      <w:r w:rsidRPr="00865508">
        <w:t>Xem thông tin tài khoản</w:t>
      </w:r>
      <w:r w:rsidR="00D93F2B" w:rsidRPr="00B33E24">
        <w:rPr>
          <w:rPrChange w:id="264" w:author="Mạnh Dũng" w:date="2025-11-29T23:15:00Z" w16du:dateUtc="2025-11-29T16:15:00Z">
            <w:rPr>
              <w:lang w:val="en-US"/>
            </w:rPr>
          </w:rPrChange>
        </w:rPr>
        <w:t xml:space="preserve">: </w:t>
      </w:r>
      <w:r w:rsidR="00D93F2B" w:rsidRPr="00B33E24">
        <w:rPr>
          <w:i/>
          <w:iCs/>
          <w:color w:val="EE0000"/>
          <w:sz w:val="22"/>
          <w:szCs w:val="22"/>
          <w:rPrChange w:id="265" w:author="Mạnh Dũng" w:date="2025-11-29T23:15:00Z" w16du:dateUtc="2025-11-29T16:15:00Z">
            <w:rPr>
              <w:i/>
              <w:iCs/>
              <w:color w:val="EE0000"/>
              <w:sz w:val="22"/>
              <w:szCs w:val="22"/>
              <w:lang w:val="en-US"/>
            </w:rPr>
          </w:rPrChange>
        </w:rPr>
        <w:t>&lt;Thêm phần mô tả chi tiết chức năng&gt;</w:t>
      </w:r>
    </w:p>
    <w:p w14:paraId="2C671DA6" w14:textId="396CE68F" w:rsidR="00CD35EC" w:rsidRPr="00865508" w:rsidRDefault="00313C26" w:rsidP="00A93CF2">
      <w:pPr>
        <w:pStyle w:val="Liststyle"/>
      </w:pPr>
      <w:r w:rsidRPr="00865508">
        <w:t>Tự đổi mật khẩu</w:t>
      </w:r>
      <w:r w:rsidR="00D93F2B" w:rsidRPr="00B33E24">
        <w:rPr>
          <w:rPrChange w:id="266" w:author="Mạnh Dũng" w:date="2025-11-29T23:15:00Z" w16du:dateUtc="2025-11-29T16:15:00Z">
            <w:rPr>
              <w:lang w:val="en-US"/>
            </w:rPr>
          </w:rPrChange>
        </w:rPr>
        <w:t xml:space="preserve">: </w:t>
      </w:r>
      <w:r w:rsidR="00D93F2B" w:rsidRPr="00B33E24">
        <w:rPr>
          <w:i/>
          <w:iCs/>
          <w:color w:val="EE0000"/>
          <w:sz w:val="22"/>
          <w:szCs w:val="22"/>
          <w:rPrChange w:id="267" w:author="Mạnh Dũng" w:date="2025-11-29T23:15:00Z" w16du:dateUtc="2025-11-29T16:15:00Z">
            <w:rPr>
              <w:i/>
              <w:iCs/>
              <w:color w:val="EE0000"/>
              <w:sz w:val="22"/>
              <w:szCs w:val="22"/>
              <w:lang w:val="en-US"/>
            </w:rPr>
          </w:rPrChange>
        </w:rPr>
        <w:t>&lt;Thêm phần mô tả chi tiết chức năng&gt;</w:t>
      </w:r>
    </w:p>
    <w:p w14:paraId="0AE932E3" w14:textId="161E8BBF" w:rsidR="00CD35EC" w:rsidRPr="00865508" w:rsidRDefault="00313C26" w:rsidP="00A93CF2">
      <w:pPr>
        <w:pStyle w:val="Liststyle"/>
      </w:pPr>
      <w:r w:rsidRPr="00865508">
        <w:t>Quên mật khẩu</w:t>
      </w:r>
      <w:r w:rsidR="00D93F2B" w:rsidRPr="00B33E24">
        <w:rPr>
          <w:rPrChange w:id="268" w:author="Mạnh Dũng" w:date="2025-11-29T23:15:00Z" w16du:dateUtc="2025-11-29T16:15:00Z">
            <w:rPr>
              <w:lang w:val="en-US"/>
            </w:rPr>
          </w:rPrChange>
        </w:rPr>
        <w:t xml:space="preserve">: </w:t>
      </w:r>
      <w:r w:rsidR="00D93F2B" w:rsidRPr="00B33E24">
        <w:rPr>
          <w:i/>
          <w:iCs/>
          <w:color w:val="EE0000"/>
          <w:sz w:val="22"/>
          <w:szCs w:val="22"/>
          <w:rPrChange w:id="269" w:author="Mạnh Dũng" w:date="2025-11-29T23:15:00Z" w16du:dateUtc="2025-11-29T16:15:00Z">
            <w:rPr>
              <w:i/>
              <w:iCs/>
              <w:color w:val="EE0000"/>
              <w:sz w:val="22"/>
              <w:szCs w:val="22"/>
              <w:lang w:val="en-US"/>
            </w:rPr>
          </w:rPrChange>
        </w:rPr>
        <w:t>&lt;Thêm phần mô tả chi tiết chức năng&gt;</w:t>
      </w:r>
    </w:p>
    <w:p w14:paraId="2F51F02E" w14:textId="46442E61" w:rsidR="00CD35EC" w:rsidRPr="00865508" w:rsidRDefault="00313C26" w:rsidP="007F756A">
      <w:pPr>
        <w:pStyle w:val="Heading3"/>
        <w:rPr>
          <w:rFonts w:eastAsia="Calibri"/>
        </w:rPr>
      </w:pPr>
      <w:bookmarkStart w:id="270" w:name="_Toc214004899"/>
      <w:r w:rsidRPr="00865508">
        <w:rPr>
          <w:rFonts w:eastAsia="Calibri"/>
        </w:rPr>
        <w:t>Quản lý yêu cầu</w:t>
      </w:r>
      <w:bookmarkEnd w:id="270"/>
    </w:p>
    <w:p w14:paraId="7577D3A6" w14:textId="02CF9742" w:rsidR="00CD35EC" w:rsidRPr="00865508" w:rsidRDefault="00313C26" w:rsidP="00A93CF2">
      <w:pPr>
        <w:pStyle w:val="Liststyle"/>
      </w:pPr>
      <w:r w:rsidRPr="00865508">
        <w:t>Hiển thị danh sách yêu cầu</w:t>
      </w:r>
      <w:r w:rsidR="00D93F2B" w:rsidRPr="00B33E24">
        <w:rPr>
          <w:rPrChange w:id="271" w:author="Mạnh Dũng" w:date="2025-11-29T23:15:00Z" w16du:dateUtc="2025-11-29T16:15:00Z">
            <w:rPr>
              <w:lang w:val="en-US"/>
            </w:rPr>
          </w:rPrChange>
        </w:rPr>
        <w:t xml:space="preserve">: </w:t>
      </w:r>
      <w:r w:rsidR="00D93F2B" w:rsidRPr="00B33E24">
        <w:rPr>
          <w:i/>
          <w:iCs/>
          <w:color w:val="EE0000"/>
          <w:sz w:val="22"/>
          <w:szCs w:val="22"/>
          <w:rPrChange w:id="272" w:author="Mạnh Dũng" w:date="2025-11-29T23:15:00Z" w16du:dateUtc="2025-11-29T16:15:00Z">
            <w:rPr>
              <w:i/>
              <w:iCs/>
              <w:color w:val="EE0000"/>
              <w:sz w:val="22"/>
              <w:szCs w:val="22"/>
              <w:lang w:val="en-US"/>
            </w:rPr>
          </w:rPrChange>
        </w:rPr>
        <w:t>&lt;Thêm phần mô tả chi tiết chức năng&gt;</w:t>
      </w:r>
    </w:p>
    <w:p w14:paraId="10FF7753" w14:textId="406EE915" w:rsidR="00CD35EC" w:rsidRPr="00865508" w:rsidRDefault="00313C26" w:rsidP="00A93CF2">
      <w:pPr>
        <w:pStyle w:val="Liststyle"/>
      </w:pPr>
      <w:r w:rsidRPr="00865508">
        <w:t>Thêm mới yêu cầu</w:t>
      </w:r>
      <w:r w:rsidR="00D93F2B" w:rsidRPr="00B33E24">
        <w:rPr>
          <w:rPrChange w:id="273" w:author="Mạnh Dũng" w:date="2025-11-29T23:15:00Z" w16du:dateUtc="2025-11-29T16:15:00Z">
            <w:rPr>
              <w:lang w:val="en-US"/>
            </w:rPr>
          </w:rPrChange>
        </w:rPr>
        <w:t xml:space="preserve">: </w:t>
      </w:r>
      <w:r w:rsidR="00D93F2B" w:rsidRPr="00B33E24">
        <w:rPr>
          <w:i/>
          <w:iCs/>
          <w:color w:val="EE0000"/>
          <w:sz w:val="22"/>
          <w:szCs w:val="22"/>
          <w:rPrChange w:id="274" w:author="Mạnh Dũng" w:date="2025-11-29T23:15:00Z" w16du:dateUtc="2025-11-29T16:15:00Z">
            <w:rPr>
              <w:i/>
              <w:iCs/>
              <w:color w:val="EE0000"/>
              <w:sz w:val="22"/>
              <w:szCs w:val="22"/>
              <w:lang w:val="en-US"/>
            </w:rPr>
          </w:rPrChange>
        </w:rPr>
        <w:t>&lt;Thêm phần mô tả chi tiết chức năng&gt;</w:t>
      </w:r>
    </w:p>
    <w:p w14:paraId="339173E9" w14:textId="0908B424" w:rsidR="00CD35EC" w:rsidRPr="00865508" w:rsidRDefault="00313C26" w:rsidP="00A93CF2">
      <w:pPr>
        <w:pStyle w:val="Liststyle"/>
      </w:pPr>
      <w:r w:rsidRPr="00865508">
        <w:t xml:space="preserve">Tìm kiếm yêu cầu đã tạo theo Tên KH hoặc SDT </w:t>
      </w:r>
      <w:r w:rsidR="00D93F2B" w:rsidRPr="00B33E24">
        <w:rPr>
          <w:rPrChange w:id="275" w:author="Mạnh Dũng" w:date="2025-11-29T23:15:00Z" w16du:dateUtc="2025-11-29T16:15:00Z">
            <w:rPr>
              <w:lang w:val="en-US"/>
            </w:rPr>
          </w:rPrChange>
        </w:rPr>
        <w:t xml:space="preserve">: </w:t>
      </w:r>
      <w:r w:rsidR="00D93F2B" w:rsidRPr="00B33E24">
        <w:rPr>
          <w:i/>
          <w:iCs/>
          <w:color w:val="EE0000"/>
          <w:sz w:val="22"/>
          <w:szCs w:val="22"/>
          <w:rPrChange w:id="276" w:author="Mạnh Dũng" w:date="2025-11-29T23:15:00Z" w16du:dateUtc="2025-11-29T16:15:00Z">
            <w:rPr>
              <w:i/>
              <w:iCs/>
              <w:color w:val="EE0000"/>
              <w:sz w:val="22"/>
              <w:szCs w:val="22"/>
              <w:lang w:val="en-US"/>
            </w:rPr>
          </w:rPrChange>
        </w:rPr>
        <w:t>&lt;Thêm phần mô tả chi tiết chức năng&gt;</w:t>
      </w:r>
    </w:p>
    <w:p w14:paraId="6E18736E" w14:textId="7EAC8E50" w:rsidR="00CD35EC" w:rsidRPr="00865508" w:rsidRDefault="00313C26" w:rsidP="00A93CF2">
      <w:pPr>
        <w:pStyle w:val="Liststyle"/>
      </w:pPr>
      <w:r w:rsidRPr="00865508">
        <w:t>Tìm kiếm yêu cầu đã tạo theo ngày, loại dịch vụ, nhân viên, trạng thái</w:t>
      </w:r>
      <w:r w:rsidR="00D93F2B" w:rsidRPr="00B33E24">
        <w:rPr>
          <w:rPrChange w:id="277" w:author="Mạnh Dũng" w:date="2025-11-29T23:15:00Z" w16du:dateUtc="2025-11-29T16:15:00Z">
            <w:rPr>
              <w:lang w:val="en-US"/>
            </w:rPr>
          </w:rPrChange>
        </w:rPr>
        <w:t xml:space="preserve">: </w:t>
      </w:r>
      <w:r w:rsidR="00D93F2B" w:rsidRPr="00B33E24">
        <w:rPr>
          <w:i/>
          <w:iCs/>
          <w:color w:val="EE0000"/>
          <w:sz w:val="22"/>
          <w:szCs w:val="22"/>
          <w:rPrChange w:id="278" w:author="Mạnh Dũng" w:date="2025-11-29T23:15:00Z" w16du:dateUtc="2025-11-29T16:15:00Z">
            <w:rPr>
              <w:i/>
              <w:iCs/>
              <w:color w:val="EE0000"/>
              <w:sz w:val="22"/>
              <w:szCs w:val="22"/>
              <w:lang w:val="en-US"/>
            </w:rPr>
          </w:rPrChange>
        </w:rPr>
        <w:t>&lt;Thêm phần mô tả chi tiết chức năng&gt;</w:t>
      </w:r>
    </w:p>
    <w:p w14:paraId="3B112F3C" w14:textId="1C1C0231" w:rsidR="00CD35EC" w:rsidRPr="00865508" w:rsidRDefault="00313C26" w:rsidP="00A93CF2">
      <w:pPr>
        <w:pStyle w:val="Liststyle"/>
      </w:pPr>
      <w:r w:rsidRPr="00865508">
        <w:t>Xuất danh sách ra file Excel</w:t>
      </w:r>
      <w:r w:rsidR="00D93F2B" w:rsidRPr="00B33E24">
        <w:rPr>
          <w:rPrChange w:id="279" w:author="Mạnh Dũng" w:date="2025-11-29T23:15:00Z" w16du:dateUtc="2025-11-29T16:15:00Z">
            <w:rPr>
              <w:lang w:val="en-US"/>
            </w:rPr>
          </w:rPrChange>
        </w:rPr>
        <w:t xml:space="preserve">: </w:t>
      </w:r>
      <w:r w:rsidR="00D93F2B" w:rsidRPr="00B33E24">
        <w:rPr>
          <w:i/>
          <w:iCs/>
          <w:color w:val="EE0000"/>
          <w:sz w:val="22"/>
          <w:szCs w:val="22"/>
          <w:rPrChange w:id="280" w:author="Mạnh Dũng" w:date="2025-11-29T23:15:00Z" w16du:dateUtc="2025-11-29T16:15:00Z">
            <w:rPr>
              <w:i/>
              <w:iCs/>
              <w:color w:val="EE0000"/>
              <w:sz w:val="22"/>
              <w:szCs w:val="22"/>
              <w:lang w:val="en-US"/>
            </w:rPr>
          </w:rPrChange>
        </w:rPr>
        <w:t>&lt;Thêm phần mô tả chi tiết chức năng&gt;</w:t>
      </w:r>
    </w:p>
    <w:p w14:paraId="1D4DD668" w14:textId="062DF5A0" w:rsidR="00CD35EC" w:rsidRPr="00865508" w:rsidRDefault="00313C26" w:rsidP="00A93CF2">
      <w:pPr>
        <w:pStyle w:val="Liststyle"/>
      </w:pPr>
      <w:r w:rsidRPr="00865508">
        <w:t>Sửa, xóa yêu cầu</w:t>
      </w:r>
      <w:r w:rsidR="00D93F2B" w:rsidRPr="00B33E24">
        <w:rPr>
          <w:rPrChange w:id="281" w:author="Mạnh Dũng" w:date="2025-11-29T23:15:00Z" w16du:dateUtc="2025-11-29T16:15:00Z">
            <w:rPr>
              <w:lang w:val="en-US"/>
            </w:rPr>
          </w:rPrChange>
        </w:rPr>
        <w:t xml:space="preserve">: </w:t>
      </w:r>
      <w:r w:rsidR="00D93F2B" w:rsidRPr="00B33E24">
        <w:rPr>
          <w:i/>
          <w:iCs/>
          <w:color w:val="EE0000"/>
          <w:sz w:val="22"/>
          <w:szCs w:val="22"/>
          <w:rPrChange w:id="282" w:author="Mạnh Dũng" w:date="2025-11-29T23:15:00Z" w16du:dateUtc="2025-11-29T16:15:00Z">
            <w:rPr>
              <w:i/>
              <w:iCs/>
              <w:color w:val="EE0000"/>
              <w:sz w:val="22"/>
              <w:szCs w:val="22"/>
              <w:lang w:val="en-US"/>
            </w:rPr>
          </w:rPrChange>
        </w:rPr>
        <w:t>&lt;Thêm phần mô tả chi tiết chức năng&gt;</w:t>
      </w:r>
    </w:p>
    <w:p w14:paraId="4E2723CE" w14:textId="78600CC5" w:rsidR="00CD35EC" w:rsidRPr="00865508" w:rsidRDefault="00313C26" w:rsidP="00A93CF2">
      <w:pPr>
        <w:pStyle w:val="Liststyle"/>
      </w:pPr>
      <w:r w:rsidRPr="00865508">
        <w:t>Tạo hợp đồng cho yêu cầu</w:t>
      </w:r>
      <w:r w:rsidR="00D93F2B" w:rsidRPr="00B33E24">
        <w:rPr>
          <w:rPrChange w:id="283" w:author="Mạnh Dũng" w:date="2025-11-29T23:15:00Z" w16du:dateUtc="2025-11-29T16:15:00Z">
            <w:rPr>
              <w:lang w:val="en-US"/>
            </w:rPr>
          </w:rPrChange>
        </w:rPr>
        <w:t xml:space="preserve">: </w:t>
      </w:r>
      <w:r w:rsidR="00D93F2B" w:rsidRPr="00B33E24">
        <w:rPr>
          <w:i/>
          <w:iCs/>
          <w:color w:val="EE0000"/>
          <w:sz w:val="22"/>
          <w:szCs w:val="22"/>
          <w:rPrChange w:id="284" w:author="Mạnh Dũng" w:date="2025-11-29T23:15:00Z" w16du:dateUtc="2025-11-29T16:15:00Z">
            <w:rPr>
              <w:i/>
              <w:iCs/>
              <w:color w:val="EE0000"/>
              <w:sz w:val="22"/>
              <w:szCs w:val="22"/>
              <w:lang w:val="en-US"/>
            </w:rPr>
          </w:rPrChange>
        </w:rPr>
        <w:t>&lt;Thêm phần mô tả chi tiết chức năng&gt;</w:t>
      </w:r>
    </w:p>
    <w:p w14:paraId="4E956F60" w14:textId="3E107F05" w:rsidR="00CD35EC" w:rsidRPr="00865508" w:rsidRDefault="00313C26" w:rsidP="007F756A">
      <w:pPr>
        <w:pStyle w:val="Heading3"/>
        <w:rPr>
          <w:rFonts w:eastAsia="Calibri"/>
        </w:rPr>
      </w:pPr>
      <w:bookmarkStart w:id="285" w:name="_Toc214004900"/>
      <w:r w:rsidRPr="00865508">
        <w:rPr>
          <w:rFonts w:eastAsia="Calibri"/>
        </w:rPr>
        <w:t>Hợp đồng ngày</w:t>
      </w:r>
      <w:bookmarkEnd w:id="285"/>
    </w:p>
    <w:p w14:paraId="55DE9209" w14:textId="27424435" w:rsidR="00CD35EC" w:rsidRPr="00865508" w:rsidRDefault="00313C26" w:rsidP="00A93CF2">
      <w:pPr>
        <w:pStyle w:val="Liststyle"/>
      </w:pPr>
      <w:r w:rsidRPr="00865508">
        <w:t>Thêm mới 1 hợp đồng</w:t>
      </w:r>
      <w:r w:rsidR="00D93F2B" w:rsidRPr="00B33E24">
        <w:rPr>
          <w:rPrChange w:id="286" w:author="Mạnh Dũng" w:date="2025-11-29T23:15:00Z" w16du:dateUtc="2025-11-29T16:15:00Z">
            <w:rPr>
              <w:lang w:val="en-US"/>
            </w:rPr>
          </w:rPrChange>
        </w:rPr>
        <w:t xml:space="preserve">: </w:t>
      </w:r>
      <w:r w:rsidR="00D93F2B" w:rsidRPr="00B33E24">
        <w:rPr>
          <w:i/>
          <w:iCs/>
          <w:color w:val="EE0000"/>
          <w:sz w:val="22"/>
          <w:szCs w:val="22"/>
          <w:rPrChange w:id="287" w:author="Mạnh Dũng" w:date="2025-11-29T23:15:00Z" w16du:dateUtc="2025-11-29T16:15:00Z">
            <w:rPr>
              <w:i/>
              <w:iCs/>
              <w:color w:val="EE0000"/>
              <w:sz w:val="22"/>
              <w:szCs w:val="22"/>
              <w:lang w:val="en-US"/>
            </w:rPr>
          </w:rPrChange>
        </w:rPr>
        <w:t>&lt;Thêm phần mô tả chi tiết chức năng&gt;</w:t>
      </w:r>
    </w:p>
    <w:p w14:paraId="56954D24" w14:textId="732C4514" w:rsidR="00CD35EC" w:rsidRPr="00865508" w:rsidRDefault="00313C26" w:rsidP="00A93CF2">
      <w:pPr>
        <w:pStyle w:val="Liststyle"/>
      </w:pPr>
      <w:r w:rsidRPr="00865508">
        <w:t>Hiển thị danh sách hợp đồng</w:t>
      </w:r>
      <w:r w:rsidR="00D93F2B" w:rsidRPr="00B33E24">
        <w:rPr>
          <w:rPrChange w:id="288" w:author="Mạnh Dũng" w:date="2025-11-29T23:15:00Z" w16du:dateUtc="2025-11-29T16:15:00Z">
            <w:rPr>
              <w:lang w:val="en-US"/>
            </w:rPr>
          </w:rPrChange>
        </w:rPr>
        <w:t xml:space="preserve">: </w:t>
      </w:r>
      <w:r w:rsidR="00D93F2B" w:rsidRPr="00B33E24">
        <w:rPr>
          <w:i/>
          <w:iCs/>
          <w:color w:val="EE0000"/>
          <w:sz w:val="22"/>
          <w:szCs w:val="22"/>
          <w:rPrChange w:id="289" w:author="Mạnh Dũng" w:date="2025-11-29T23:15:00Z" w16du:dateUtc="2025-11-29T16:15:00Z">
            <w:rPr>
              <w:i/>
              <w:iCs/>
              <w:color w:val="EE0000"/>
              <w:sz w:val="22"/>
              <w:szCs w:val="22"/>
              <w:lang w:val="en-US"/>
            </w:rPr>
          </w:rPrChange>
        </w:rPr>
        <w:t>&lt;Thêm phần mô tả chi tiết chức năng&gt;</w:t>
      </w:r>
    </w:p>
    <w:p w14:paraId="38BD512B" w14:textId="0E26E418" w:rsidR="00CD35EC" w:rsidRPr="00865508" w:rsidRDefault="00313C26" w:rsidP="00A93CF2">
      <w:pPr>
        <w:pStyle w:val="Liststyle"/>
      </w:pPr>
      <w:r w:rsidRPr="00865508">
        <w:t>Upload hợp đồng</w:t>
      </w:r>
      <w:r w:rsidR="00D93F2B" w:rsidRPr="00B33E24">
        <w:rPr>
          <w:rPrChange w:id="290" w:author="Mạnh Dũng" w:date="2025-11-29T23:15:00Z" w16du:dateUtc="2025-11-29T16:15:00Z">
            <w:rPr>
              <w:lang w:val="en-US"/>
            </w:rPr>
          </w:rPrChange>
        </w:rPr>
        <w:t xml:space="preserve">: </w:t>
      </w:r>
      <w:r w:rsidR="00D93F2B" w:rsidRPr="00B33E24">
        <w:rPr>
          <w:i/>
          <w:iCs/>
          <w:color w:val="EE0000"/>
          <w:sz w:val="22"/>
          <w:szCs w:val="22"/>
          <w:rPrChange w:id="291" w:author="Mạnh Dũng" w:date="2025-11-29T23:15:00Z" w16du:dateUtc="2025-11-29T16:15:00Z">
            <w:rPr>
              <w:i/>
              <w:iCs/>
              <w:color w:val="EE0000"/>
              <w:sz w:val="22"/>
              <w:szCs w:val="22"/>
              <w:lang w:val="en-US"/>
            </w:rPr>
          </w:rPrChange>
        </w:rPr>
        <w:t>&lt;Thêm phần mô tả chi tiết chức năng&gt;</w:t>
      </w:r>
    </w:p>
    <w:p w14:paraId="51DFB876" w14:textId="031E5917" w:rsidR="00CD35EC" w:rsidRPr="00865508" w:rsidRDefault="00313C26" w:rsidP="00A93CF2">
      <w:pPr>
        <w:pStyle w:val="Liststyle"/>
      </w:pPr>
      <w:r w:rsidRPr="00865508">
        <w:t>Xuất file hợp đồng</w:t>
      </w:r>
      <w:r w:rsidR="00D93F2B" w:rsidRPr="00B33E24">
        <w:rPr>
          <w:rPrChange w:id="292" w:author="Mạnh Dũng" w:date="2025-11-29T23:15:00Z" w16du:dateUtc="2025-11-29T16:15:00Z">
            <w:rPr>
              <w:lang w:val="en-US"/>
            </w:rPr>
          </w:rPrChange>
        </w:rPr>
        <w:t xml:space="preserve">: </w:t>
      </w:r>
      <w:r w:rsidR="00D93F2B" w:rsidRPr="00B33E24">
        <w:rPr>
          <w:i/>
          <w:iCs/>
          <w:color w:val="EE0000"/>
          <w:sz w:val="22"/>
          <w:szCs w:val="22"/>
          <w:rPrChange w:id="293" w:author="Mạnh Dũng" w:date="2025-11-29T23:15:00Z" w16du:dateUtc="2025-11-29T16:15:00Z">
            <w:rPr>
              <w:i/>
              <w:iCs/>
              <w:color w:val="EE0000"/>
              <w:sz w:val="22"/>
              <w:szCs w:val="22"/>
              <w:lang w:val="en-US"/>
            </w:rPr>
          </w:rPrChange>
        </w:rPr>
        <w:t>&lt;Thêm phần mô tả chi tiết chức năng&gt;</w:t>
      </w:r>
    </w:p>
    <w:p w14:paraId="0EB4588B" w14:textId="03D65FB5" w:rsidR="00CD35EC" w:rsidRPr="00865508" w:rsidRDefault="00313C26" w:rsidP="00A93CF2">
      <w:pPr>
        <w:pStyle w:val="Liststyle"/>
      </w:pPr>
      <w:r w:rsidRPr="00865508">
        <w:t>Tìm kiếm hợp đồng theo tên KH và Mã KH</w:t>
      </w:r>
      <w:r w:rsidR="00D93F2B" w:rsidRPr="00B33E24">
        <w:rPr>
          <w:rPrChange w:id="294" w:author="Mạnh Dũng" w:date="2025-11-29T23:15:00Z" w16du:dateUtc="2025-11-29T16:15:00Z">
            <w:rPr>
              <w:lang w:val="en-US"/>
            </w:rPr>
          </w:rPrChange>
        </w:rPr>
        <w:t xml:space="preserve">: </w:t>
      </w:r>
      <w:r w:rsidR="00D93F2B" w:rsidRPr="00B33E24">
        <w:rPr>
          <w:i/>
          <w:iCs/>
          <w:color w:val="EE0000"/>
          <w:sz w:val="22"/>
          <w:szCs w:val="22"/>
          <w:rPrChange w:id="295" w:author="Mạnh Dũng" w:date="2025-11-29T23:15:00Z" w16du:dateUtc="2025-11-29T16:15:00Z">
            <w:rPr>
              <w:i/>
              <w:iCs/>
              <w:color w:val="EE0000"/>
              <w:sz w:val="22"/>
              <w:szCs w:val="22"/>
              <w:lang w:val="en-US"/>
            </w:rPr>
          </w:rPrChange>
        </w:rPr>
        <w:t>&lt;Thêm phần mô tả chi tiết chức năng&gt;</w:t>
      </w:r>
    </w:p>
    <w:p w14:paraId="37B57F86" w14:textId="5A3FDBDE" w:rsidR="00CD35EC" w:rsidRPr="00865508" w:rsidRDefault="00313C26" w:rsidP="00A93CF2">
      <w:pPr>
        <w:pStyle w:val="Liststyle"/>
      </w:pPr>
      <w:r w:rsidRPr="00865508">
        <w:t>Tìm kiếm theo BKS, loại hình, nhân viên</w:t>
      </w:r>
      <w:r w:rsidR="00D93F2B" w:rsidRPr="00B33E24">
        <w:rPr>
          <w:rPrChange w:id="296" w:author="Mạnh Dũng" w:date="2025-11-29T23:15:00Z" w16du:dateUtc="2025-11-29T16:15:00Z">
            <w:rPr>
              <w:lang w:val="en-US"/>
            </w:rPr>
          </w:rPrChange>
        </w:rPr>
        <w:t xml:space="preserve">: </w:t>
      </w:r>
      <w:r w:rsidR="00D93F2B" w:rsidRPr="00B33E24">
        <w:rPr>
          <w:i/>
          <w:iCs/>
          <w:color w:val="EE0000"/>
          <w:sz w:val="22"/>
          <w:szCs w:val="22"/>
          <w:rPrChange w:id="297" w:author="Mạnh Dũng" w:date="2025-11-29T23:15:00Z" w16du:dateUtc="2025-11-29T16:15:00Z">
            <w:rPr>
              <w:i/>
              <w:iCs/>
              <w:color w:val="EE0000"/>
              <w:sz w:val="22"/>
              <w:szCs w:val="22"/>
              <w:lang w:val="en-US"/>
            </w:rPr>
          </w:rPrChange>
        </w:rPr>
        <w:t>&lt;Thêm phần mô tả chi tiết chức năng&gt;</w:t>
      </w:r>
    </w:p>
    <w:p w14:paraId="48EA05E8" w14:textId="3DF545CC" w:rsidR="00CD35EC" w:rsidRPr="00865508" w:rsidRDefault="00313C26" w:rsidP="00A93CF2">
      <w:pPr>
        <w:pStyle w:val="Liststyle"/>
      </w:pPr>
      <w:r w:rsidRPr="00865508">
        <w:t>In hợp đồng</w:t>
      </w:r>
      <w:r w:rsidR="00D93F2B" w:rsidRPr="00B33E24">
        <w:rPr>
          <w:rPrChange w:id="298" w:author="Mạnh Dũng" w:date="2025-11-29T23:15:00Z" w16du:dateUtc="2025-11-29T16:15:00Z">
            <w:rPr>
              <w:lang w:val="en-US"/>
            </w:rPr>
          </w:rPrChange>
        </w:rPr>
        <w:t xml:space="preserve">: </w:t>
      </w:r>
      <w:r w:rsidR="00D93F2B" w:rsidRPr="00B33E24">
        <w:rPr>
          <w:i/>
          <w:iCs/>
          <w:color w:val="EE0000"/>
          <w:sz w:val="22"/>
          <w:szCs w:val="22"/>
          <w:rPrChange w:id="299" w:author="Mạnh Dũng" w:date="2025-11-29T23:15:00Z" w16du:dateUtc="2025-11-29T16:15:00Z">
            <w:rPr>
              <w:i/>
              <w:iCs/>
              <w:color w:val="EE0000"/>
              <w:sz w:val="22"/>
              <w:szCs w:val="22"/>
              <w:lang w:val="en-US"/>
            </w:rPr>
          </w:rPrChange>
        </w:rPr>
        <w:t>&lt;Thêm phần mô tả chi tiết chức năng&gt;</w:t>
      </w:r>
    </w:p>
    <w:p w14:paraId="54F16108" w14:textId="664669E0" w:rsidR="00CD35EC" w:rsidRPr="00865508" w:rsidRDefault="00313C26" w:rsidP="00A93CF2">
      <w:pPr>
        <w:pStyle w:val="Liststyle"/>
      </w:pPr>
      <w:r w:rsidRPr="00865508">
        <w:t>Thanh toán hợp đồng</w:t>
      </w:r>
      <w:r w:rsidR="00D93F2B" w:rsidRPr="00B33E24">
        <w:rPr>
          <w:rPrChange w:id="300" w:author="Mạnh Dũng" w:date="2025-11-29T23:15:00Z" w16du:dateUtc="2025-11-29T16:15:00Z">
            <w:rPr>
              <w:lang w:val="en-US"/>
            </w:rPr>
          </w:rPrChange>
        </w:rPr>
        <w:t xml:space="preserve">: </w:t>
      </w:r>
      <w:r w:rsidR="00D93F2B" w:rsidRPr="00B33E24">
        <w:rPr>
          <w:i/>
          <w:iCs/>
          <w:color w:val="EE0000"/>
          <w:sz w:val="22"/>
          <w:szCs w:val="22"/>
          <w:rPrChange w:id="301" w:author="Mạnh Dũng" w:date="2025-11-29T23:15:00Z" w16du:dateUtc="2025-11-29T16:15:00Z">
            <w:rPr>
              <w:i/>
              <w:iCs/>
              <w:color w:val="EE0000"/>
              <w:sz w:val="22"/>
              <w:szCs w:val="22"/>
              <w:lang w:val="en-US"/>
            </w:rPr>
          </w:rPrChange>
        </w:rPr>
        <w:t>&lt;Thêm phần mô tả chi tiết chức năng&gt;</w:t>
      </w:r>
    </w:p>
    <w:p w14:paraId="4B24623F" w14:textId="0E661E98" w:rsidR="00CD35EC" w:rsidRPr="00865508" w:rsidRDefault="00313C26" w:rsidP="00A93CF2">
      <w:pPr>
        <w:pStyle w:val="Liststyle"/>
      </w:pPr>
      <w:r w:rsidRPr="00865508">
        <w:lastRenderedPageBreak/>
        <w:t>Chuyển đổi trạng thái hợp đồng</w:t>
      </w:r>
      <w:r w:rsidR="00D93F2B" w:rsidRPr="00B33E24">
        <w:rPr>
          <w:rPrChange w:id="302" w:author="Mạnh Dũng" w:date="2025-11-29T23:15:00Z" w16du:dateUtc="2025-11-29T16:15:00Z">
            <w:rPr>
              <w:lang w:val="en-US"/>
            </w:rPr>
          </w:rPrChange>
        </w:rPr>
        <w:t xml:space="preserve">: </w:t>
      </w:r>
      <w:r w:rsidR="00D93F2B" w:rsidRPr="00B33E24">
        <w:rPr>
          <w:i/>
          <w:iCs/>
          <w:color w:val="EE0000"/>
          <w:sz w:val="22"/>
          <w:szCs w:val="22"/>
          <w:rPrChange w:id="303" w:author="Mạnh Dũng" w:date="2025-11-29T23:15:00Z" w16du:dateUtc="2025-11-29T16:15:00Z">
            <w:rPr>
              <w:i/>
              <w:iCs/>
              <w:color w:val="EE0000"/>
              <w:sz w:val="22"/>
              <w:szCs w:val="22"/>
              <w:lang w:val="en-US"/>
            </w:rPr>
          </w:rPrChange>
        </w:rPr>
        <w:t>&lt;Thêm phần mô tả chi tiết chức năng&gt;</w:t>
      </w:r>
    </w:p>
    <w:p w14:paraId="4DD9EBC5" w14:textId="0E28035B" w:rsidR="00CD35EC" w:rsidRPr="00865508" w:rsidRDefault="00313C26" w:rsidP="007F756A">
      <w:pPr>
        <w:pStyle w:val="Heading3"/>
        <w:rPr>
          <w:rFonts w:eastAsia="Calibri"/>
        </w:rPr>
      </w:pPr>
      <w:bookmarkStart w:id="304" w:name="_Toc214004901"/>
      <w:r w:rsidRPr="00865508">
        <w:rPr>
          <w:rFonts w:eastAsia="Calibri"/>
        </w:rPr>
        <w:t>Hợp đồng tháng</w:t>
      </w:r>
      <w:bookmarkEnd w:id="304"/>
    </w:p>
    <w:p w14:paraId="3C36B916" w14:textId="0C40606D" w:rsidR="00CD35EC" w:rsidRPr="00865508" w:rsidRDefault="00313C26" w:rsidP="00A93CF2">
      <w:pPr>
        <w:pStyle w:val="Liststyle"/>
      </w:pPr>
      <w:r w:rsidRPr="00865508">
        <w:t>Thêm mới 1 hợp đồng</w:t>
      </w:r>
      <w:r w:rsidR="00D93F2B" w:rsidRPr="00B33E24">
        <w:rPr>
          <w:rPrChange w:id="305" w:author="Mạnh Dũng" w:date="2025-11-29T23:15:00Z" w16du:dateUtc="2025-11-29T16:15:00Z">
            <w:rPr>
              <w:lang w:val="en-US"/>
            </w:rPr>
          </w:rPrChange>
        </w:rPr>
        <w:t xml:space="preserve">: </w:t>
      </w:r>
      <w:r w:rsidR="00D93F2B" w:rsidRPr="00B33E24">
        <w:rPr>
          <w:i/>
          <w:iCs/>
          <w:color w:val="EE0000"/>
          <w:sz w:val="22"/>
          <w:szCs w:val="22"/>
          <w:rPrChange w:id="306" w:author="Mạnh Dũng" w:date="2025-11-29T23:15:00Z" w16du:dateUtc="2025-11-29T16:15:00Z">
            <w:rPr>
              <w:i/>
              <w:iCs/>
              <w:color w:val="EE0000"/>
              <w:sz w:val="22"/>
              <w:szCs w:val="22"/>
              <w:lang w:val="en-US"/>
            </w:rPr>
          </w:rPrChange>
        </w:rPr>
        <w:t>&lt;Thêm phần mô tả chi tiết chức năng&gt;</w:t>
      </w:r>
    </w:p>
    <w:p w14:paraId="1A6756A3" w14:textId="718FB167" w:rsidR="00CD35EC" w:rsidRPr="00865508" w:rsidRDefault="00313C26" w:rsidP="00A93CF2">
      <w:pPr>
        <w:pStyle w:val="Liststyle"/>
      </w:pPr>
      <w:r w:rsidRPr="00865508">
        <w:t>Hiển thị danh sách hợp đồng</w:t>
      </w:r>
      <w:r w:rsidR="00D93F2B" w:rsidRPr="00B33E24">
        <w:rPr>
          <w:rPrChange w:id="307" w:author="Mạnh Dũng" w:date="2025-11-29T23:15:00Z" w16du:dateUtc="2025-11-29T16:15:00Z">
            <w:rPr>
              <w:lang w:val="en-US"/>
            </w:rPr>
          </w:rPrChange>
        </w:rPr>
        <w:t xml:space="preserve">: </w:t>
      </w:r>
      <w:r w:rsidR="00D93F2B" w:rsidRPr="00B33E24">
        <w:rPr>
          <w:i/>
          <w:iCs/>
          <w:color w:val="EE0000"/>
          <w:sz w:val="22"/>
          <w:szCs w:val="22"/>
          <w:rPrChange w:id="308" w:author="Mạnh Dũng" w:date="2025-11-29T23:15:00Z" w16du:dateUtc="2025-11-29T16:15:00Z">
            <w:rPr>
              <w:i/>
              <w:iCs/>
              <w:color w:val="EE0000"/>
              <w:sz w:val="22"/>
              <w:szCs w:val="22"/>
              <w:lang w:val="en-US"/>
            </w:rPr>
          </w:rPrChange>
        </w:rPr>
        <w:t>&lt;Thêm phần mô tả chi tiết chức năng&gt;</w:t>
      </w:r>
    </w:p>
    <w:p w14:paraId="0973764C" w14:textId="00D470A5" w:rsidR="00CD35EC" w:rsidRPr="00865508" w:rsidRDefault="00313C26" w:rsidP="00A93CF2">
      <w:pPr>
        <w:pStyle w:val="Liststyle"/>
      </w:pPr>
      <w:r w:rsidRPr="00865508">
        <w:t>Upload hợp đồng</w:t>
      </w:r>
      <w:r w:rsidR="00D93F2B" w:rsidRPr="00B33E24">
        <w:rPr>
          <w:rPrChange w:id="309" w:author="Mạnh Dũng" w:date="2025-11-29T23:15:00Z" w16du:dateUtc="2025-11-29T16:15:00Z">
            <w:rPr>
              <w:lang w:val="en-US"/>
            </w:rPr>
          </w:rPrChange>
        </w:rPr>
        <w:t xml:space="preserve">: </w:t>
      </w:r>
      <w:r w:rsidR="00D93F2B" w:rsidRPr="00B33E24">
        <w:rPr>
          <w:i/>
          <w:iCs/>
          <w:color w:val="EE0000"/>
          <w:sz w:val="22"/>
          <w:szCs w:val="22"/>
          <w:rPrChange w:id="310" w:author="Mạnh Dũng" w:date="2025-11-29T23:15:00Z" w16du:dateUtc="2025-11-29T16:15:00Z">
            <w:rPr>
              <w:i/>
              <w:iCs/>
              <w:color w:val="EE0000"/>
              <w:sz w:val="22"/>
              <w:szCs w:val="22"/>
              <w:lang w:val="en-US"/>
            </w:rPr>
          </w:rPrChange>
        </w:rPr>
        <w:t>&lt;Thêm phần mô tả chi tiết chức năng&gt;</w:t>
      </w:r>
    </w:p>
    <w:p w14:paraId="2D8DF53D" w14:textId="20A5FF9B" w:rsidR="00CD35EC" w:rsidRPr="00865508" w:rsidRDefault="00313C26" w:rsidP="00A93CF2">
      <w:pPr>
        <w:pStyle w:val="Liststyle"/>
      </w:pPr>
      <w:r w:rsidRPr="00865508">
        <w:t>Xuất file hợp đồng</w:t>
      </w:r>
      <w:r w:rsidR="00D93F2B" w:rsidRPr="00B33E24">
        <w:rPr>
          <w:rPrChange w:id="311" w:author="Mạnh Dũng" w:date="2025-11-29T23:15:00Z" w16du:dateUtc="2025-11-29T16:15:00Z">
            <w:rPr>
              <w:lang w:val="en-US"/>
            </w:rPr>
          </w:rPrChange>
        </w:rPr>
        <w:t xml:space="preserve">: </w:t>
      </w:r>
      <w:r w:rsidR="00D93F2B" w:rsidRPr="00B33E24">
        <w:rPr>
          <w:i/>
          <w:iCs/>
          <w:color w:val="EE0000"/>
          <w:sz w:val="22"/>
          <w:szCs w:val="22"/>
          <w:rPrChange w:id="312" w:author="Mạnh Dũng" w:date="2025-11-29T23:15:00Z" w16du:dateUtc="2025-11-29T16:15:00Z">
            <w:rPr>
              <w:i/>
              <w:iCs/>
              <w:color w:val="EE0000"/>
              <w:sz w:val="22"/>
              <w:szCs w:val="22"/>
              <w:lang w:val="en-US"/>
            </w:rPr>
          </w:rPrChange>
        </w:rPr>
        <w:t>&lt;Thêm phần mô tả chi tiết chức năng&gt;</w:t>
      </w:r>
    </w:p>
    <w:p w14:paraId="3A05DE68" w14:textId="654353BD" w:rsidR="00CD35EC" w:rsidRPr="00865508" w:rsidRDefault="00313C26" w:rsidP="00A93CF2">
      <w:pPr>
        <w:pStyle w:val="Liststyle"/>
      </w:pPr>
      <w:r w:rsidRPr="00865508">
        <w:t>Tìm kiếm hợp đồng theo tên KH và Mã KH</w:t>
      </w:r>
      <w:r w:rsidR="00D93F2B" w:rsidRPr="00B33E24">
        <w:rPr>
          <w:rPrChange w:id="313" w:author="Mạnh Dũng" w:date="2025-11-29T23:15:00Z" w16du:dateUtc="2025-11-29T16:15:00Z">
            <w:rPr>
              <w:lang w:val="en-US"/>
            </w:rPr>
          </w:rPrChange>
        </w:rPr>
        <w:t xml:space="preserve">: </w:t>
      </w:r>
      <w:r w:rsidR="00D93F2B" w:rsidRPr="00B33E24">
        <w:rPr>
          <w:i/>
          <w:iCs/>
          <w:color w:val="EE0000"/>
          <w:sz w:val="22"/>
          <w:szCs w:val="22"/>
          <w:rPrChange w:id="314" w:author="Mạnh Dũng" w:date="2025-11-29T23:15:00Z" w16du:dateUtc="2025-11-29T16:15:00Z">
            <w:rPr>
              <w:i/>
              <w:iCs/>
              <w:color w:val="EE0000"/>
              <w:sz w:val="22"/>
              <w:szCs w:val="22"/>
              <w:lang w:val="en-US"/>
            </w:rPr>
          </w:rPrChange>
        </w:rPr>
        <w:t>&lt;Thêm phần mô tả chi tiết chức năng&gt;</w:t>
      </w:r>
    </w:p>
    <w:p w14:paraId="0E320CEF" w14:textId="0808855B" w:rsidR="00CD35EC" w:rsidRPr="00865508" w:rsidRDefault="00313C26" w:rsidP="00A93CF2">
      <w:pPr>
        <w:pStyle w:val="Liststyle"/>
      </w:pPr>
      <w:r w:rsidRPr="00865508">
        <w:t>Tìm kiếm theo BKS, loại hình, nhân viên</w:t>
      </w:r>
      <w:r w:rsidR="00D93F2B" w:rsidRPr="00B33E24">
        <w:rPr>
          <w:rPrChange w:id="315" w:author="Mạnh Dũng" w:date="2025-11-29T23:15:00Z" w16du:dateUtc="2025-11-29T16:15:00Z">
            <w:rPr>
              <w:lang w:val="en-US"/>
            </w:rPr>
          </w:rPrChange>
        </w:rPr>
        <w:t xml:space="preserve">: </w:t>
      </w:r>
      <w:r w:rsidR="00D93F2B" w:rsidRPr="00B33E24">
        <w:rPr>
          <w:i/>
          <w:iCs/>
          <w:color w:val="EE0000"/>
          <w:sz w:val="22"/>
          <w:szCs w:val="22"/>
          <w:rPrChange w:id="316" w:author="Mạnh Dũng" w:date="2025-11-29T23:15:00Z" w16du:dateUtc="2025-11-29T16:15:00Z">
            <w:rPr>
              <w:i/>
              <w:iCs/>
              <w:color w:val="EE0000"/>
              <w:sz w:val="22"/>
              <w:szCs w:val="22"/>
              <w:lang w:val="en-US"/>
            </w:rPr>
          </w:rPrChange>
        </w:rPr>
        <w:t>&lt;Thêm phần mô tả chi tiết chức năng&gt;</w:t>
      </w:r>
    </w:p>
    <w:p w14:paraId="3126D570" w14:textId="3EF96835" w:rsidR="00CD35EC" w:rsidRPr="00865508" w:rsidRDefault="00313C26" w:rsidP="00A93CF2">
      <w:pPr>
        <w:pStyle w:val="Liststyle"/>
      </w:pPr>
      <w:r w:rsidRPr="00865508">
        <w:t>In hợp đồng</w:t>
      </w:r>
      <w:r w:rsidR="00D93F2B" w:rsidRPr="00B33E24">
        <w:rPr>
          <w:rPrChange w:id="317" w:author="Mạnh Dũng" w:date="2025-11-29T23:15:00Z" w16du:dateUtc="2025-11-29T16:15:00Z">
            <w:rPr>
              <w:lang w:val="en-US"/>
            </w:rPr>
          </w:rPrChange>
        </w:rPr>
        <w:t xml:space="preserve">: </w:t>
      </w:r>
      <w:r w:rsidR="00D93F2B" w:rsidRPr="00B33E24">
        <w:rPr>
          <w:i/>
          <w:iCs/>
          <w:color w:val="EE0000"/>
          <w:sz w:val="22"/>
          <w:szCs w:val="22"/>
          <w:rPrChange w:id="318" w:author="Mạnh Dũng" w:date="2025-11-29T23:15:00Z" w16du:dateUtc="2025-11-29T16:15:00Z">
            <w:rPr>
              <w:i/>
              <w:iCs/>
              <w:color w:val="EE0000"/>
              <w:sz w:val="22"/>
              <w:szCs w:val="22"/>
              <w:lang w:val="en-US"/>
            </w:rPr>
          </w:rPrChange>
        </w:rPr>
        <w:t>&lt;Thêm phần mô tả chi tiết chức năng&gt;</w:t>
      </w:r>
    </w:p>
    <w:p w14:paraId="39D6EE66" w14:textId="76456935" w:rsidR="00CD35EC" w:rsidRPr="00865508" w:rsidRDefault="00313C26" w:rsidP="00A93CF2">
      <w:pPr>
        <w:pStyle w:val="Liststyle"/>
      </w:pPr>
      <w:r w:rsidRPr="00865508">
        <w:t>Thanh toán hợp đồng</w:t>
      </w:r>
      <w:r w:rsidR="00D93F2B" w:rsidRPr="00B33E24">
        <w:rPr>
          <w:rPrChange w:id="319" w:author="Mạnh Dũng" w:date="2025-11-29T23:15:00Z" w16du:dateUtc="2025-11-29T16:15:00Z">
            <w:rPr>
              <w:lang w:val="en-US"/>
            </w:rPr>
          </w:rPrChange>
        </w:rPr>
        <w:t xml:space="preserve">: </w:t>
      </w:r>
      <w:r w:rsidR="00D93F2B" w:rsidRPr="00B33E24">
        <w:rPr>
          <w:i/>
          <w:iCs/>
          <w:color w:val="EE0000"/>
          <w:sz w:val="22"/>
          <w:szCs w:val="22"/>
          <w:rPrChange w:id="320" w:author="Mạnh Dũng" w:date="2025-11-29T23:15:00Z" w16du:dateUtc="2025-11-29T16:15:00Z">
            <w:rPr>
              <w:i/>
              <w:iCs/>
              <w:color w:val="EE0000"/>
              <w:sz w:val="22"/>
              <w:szCs w:val="22"/>
              <w:lang w:val="en-US"/>
            </w:rPr>
          </w:rPrChange>
        </w:rPr>
        <w:t>&lt;Thêm phần mô tả chi tiết chức năng&gt;</w:t>
      </w:r>
    </w:p>
    <w:p w14:paraId="05848830" w14:textId="267454A1" w:rsidR="00CD35EC" w:rsidRPr="00865508" w:rsidRDefault="00313C26" w:rsidP="00A93CF2">
      <w:pPr>
        <w:pStyle w:val="Liststyle"/>
      </w:pPr>
      <w:r w:rsidRPr="00865508">
        <w:t>Chuyển đổi trạng thái hợp đồng</w:t>
      </w:r>
      <w:r w:rsidR="00D93F2B" w:rsidRPr="00B33E24">
        <w:rPr>
          <w:rPrChange w:id="321" w:author="Mạnh Dũng" w:date="2025-11-29T23:15:00Z" w16du:dateUtc="2025-11-29T16:15:00Z">
            <w:rPr>
              <w:lang w:val="en-US"/>
            </w:rPr>
          </w:rPrChange>
        </w:rPr>
        <w:t xml:space="preserve">: </w:t>
      </w:r>
      <w:r w:rsidR="00D93F2B" w:rsidRPr="00B33E24">
        <w:rPr>
          <w:i/>
          <w:iCs/>
          <w:color w:val="EE0000"/>
          <w:sz w:val="22"/>
          <w:szCs w:val="22"/>
          <w:rPrChange w:id="322" w:author="Mạnh Dũng" w:date="2025-11-29T23:15:00Z" w16du:dateUtc="2025-11-29T16:15:00Z">
            <w:rPr>
              <w:i/>
              <w:iCs/>
              <w:color w:val="EE0000"/>
              <w:sz w:val="22"/>
              <w:szCs w:val="22"/>
              <w:lang w:val="en-US"/>
            </w:rPr>
          </w:rPrChange>
        </w:rPr>
        <w:t>&lt;Thêm phần mô tả chi tiết chức năng&gt;</w:t>
      </w:r>
    </w:p>
    <w:p w14:paraId="486957B4" w14:textId="33B72751" w:rsidR="00CD35EC" w:rsidRPr="00865508" w:rsidRDefault="00313C26" w:rsidP="007F756A">
      <w:pPr>
        <w:pStyle w:val="Heading3"/>
        <w:rPr>
          <w:rFonts w:eastAsia="Calibri"/>
        </w:rPr>
      </w:pPr>
      <w:bookmarkStart w:id="323" w:name="_Toc214004902"/>
      <w:r w:rsidRPr="00865508">
        <w:rPr>
          <w:rFonts w:eastAsia="Calibri"/>
        </w:rPr>
        <w:t>Quản lý</w:t>
      </w:r>
      <w:bookmarkEnd w:id="323"/>
    </w:p>
    <w:p w14:paraId="0C566C0F" w14:textId="25CAD7A9" w:rsidR="00CD35EC" w:rsidRPr="00865508" w:rsidRDefault="00313C26" w:rsidP="00276309">
      <w:pPr>
        <w:pStyle w:val="Heading4"/>
      </w:pPr>
      <w:bookmarkStart w:id="324" w:name="_Toc214004903"/>
      <w:r w:rsidRPr="00865508">
        <w:t>Khách hàng</w:t>
      </w:r>
      <w:bookmarkEnd w:id="324"/>
    </w:p>
    <w:p w14:paraId="6A7C42DB" w14:textId="327A23DB" w:rsidR="00CD35EC" w:rsidRPr="00865508" w:rsidRDefault="00313C26" w:rsidP="00A93CF2">
      <w:pPr>
        <w:pStyle w:val="Liststyle"/>
      </w:pPr>
      <w:r w:rsidRPr="00865508">
        <w:t>Hiển thị danh sách khách hàng</w:t>
      </w:r>
      <w:r w:rsidR="00D93F2B" w:rsidRPr="00B33E24">
        <w:rPr>
          <w:rPrChange w:id="325" w:author="Mạnh Dũng" w:date="2025-11-29T23:15:00Z" w16du:dateUtc="2025-11-29T16:15:00Z">
            <w:rPr>
              <w:lang w:val="en-US"/>
            </w:rPr>
          </w:rPrChange>
        </w:rPr>
        <w:t xml:space="preserve">: </w:t>
      </w:r>
      <w:r w:rsidR="00D93F2B" w:rsidRPr="00B33E24">
        <w:rPr>
          <w:i/>
          <w:iCs/>
          <w:color w:val="EE0000"/>
          <w:sz w:val="22"/>
          <w:szCs w:val="22"/>
          <w:rPrChange w:id="326" w:author="Mạnh Dũng" w:date="2025-11-29T23:15:00Z" w16du:dateUtc="2025-11-29T16:15:00Z">
            <w:rPr>
              <w:i/>
              <w:iCs/>
              <w:color w:val="EE0000"/>
              <w:sz w:val="22"/>
              <w:szCs w:val="22"/>
              <w:lang w:val="en-US"/>
            </w:rPr>
          </w:rPrChange>
        </w:rPr>
        <w:t>&lt;Thêm phần mô tả chi tiết chức năng&gt;</w:t>
      </w:r>
    </w:p>
    <w:p w14:paraId="3C1DA95F" w14:textId="189BA51E" w:rsidR="00CD35EC" w:rsidRPr="00865508" w:rsidRDefault="00313C26" w:rsidP="00A93CF2">
      <w:pPr>
        <w:pStyle w:val="Liststyle"/>
      </w:pPr>
      <w:r w:rsidRPr="00865508">
        <w:t>Cập nhật thông tin khách hàng</w:t>
      </w:r>
      <w:r w:rsidR="00D93F2B" w:rsidRPr="00B33E24">
        <w:rPr>
          <w:rPrChange w:id="327" w:author="Mạnh Dũng" w:date="2025-11-29T23:15:00Z" w16du:dateUtc="2025-11-29T16:15:00Z">
            <w:rPr>
              <w:lang w:val="en-US"/>
            </w:rPr>
          </w:rPrChange>
        </w:rPr>
        <w:t xml:space="preserve">: </w:t>
      </w:r>
      <w:r w:rsidR="00D93F2B" w:rsidRPr="00B33E24">
        <w:rPr>
          <w:i/>
          <w:iCs/>
          <w:color w:val="EE0000"/>
          <w:sz w:val="22"/>
          <w:szCs w:val="22"/>
          <w:rPrChange w:id="328" w:author="Mạnh Dũng" w:date="2025-11-29T23:15:00Z" w16du:dateUtc="2025-11-29T16:15:00Z">
            <w:rPr>
              <w:i/>
              <w:iCs/>
              <w:color w:val="EE0000"/>
              <w:sz w:val="22"/>
              <w:szCs w:val="22"/>
              <w:lang w:val="en-US"/>
            </w:rPr>
          </w:rPrChange>
        </w:rPr>
        <w:t>&lt;Thêm phần mô tả chi tiết chức năng&gt;</w:t>
      </w:r>
    </w:p>
    <w:p w14:paraId="58F764DF" w14:textId="4E286A89" w:rsidR="00CD35EC" w:rsidRPr="00865508" w:rsidRDefault="00313C26" w:rsidP="00A93CF2">
      <w:pPr>
        <w:pStyle w:val="Liststyle"/>
      </w:pPr>
      <w:r w:rsidRPr="00865508">
        <w:t>Xóa khách hàng</w:t>
      </w:r>
      <w:r w:rsidR="00D93F2B" w:rsidRPr="00B33E24">
        <w:rPr>
          <w:rPrChange w:id="329" w:author="Mạnh Dũng" w:date="2025-11-29T23:15:00Z" w16du:dateUtc="2025-11-29T16:15:00Z">
            <w:rPr>
              <w:lang w:val="en-US"/>
            </w:rPr>
          </w:rPrChange>
        </w:rPr>
        <w:t xml:space="preserve">: </w:t>
      </w:r>
      <w:r w:rsidR="00D93F2B" w:rsidRPr="00B33E24">
        <w:rPr>
          <w:i/>
          <w:iCs/>
          <w:color w:val="EE0000"/>
          <w:sz w:val="22"/>
          <w:szCs w:val="22"/>
          <w:rPrChange w:id="330" w:author="Mạnh Dũng" w:date="2025-11-29T23:15:00Z" w16du:dateUtc="2025-11-29T16:15:00Z">
            <w:rPr>
              <w:i/>
              <w:iCs/>
              <w:color w:val="EE0000"/>
              <w:sz w:val="22"/>
              <w:szCs w:val="22"/>
              <w:lang w:val="en-US"/>
            </w:rPr>
          </w:rPrChange>
        </w:rPr>
        <w:t>&lt;Thêm phần mô tả chi tiết chức năng&gt;</w:t>
      </w:r>
    </w:p>
    <w:p w14:paraId="25E5A42B" w14:textId="76EAF653" w:rsidR="00CD35EC" w:rsidRPr="00865508" w:rsidRDefault="00313C26" w:rsidP="00A93CF2">
      <w:pPr>
        <w:pStyle w:val="Liststyle"/>
      </w:pPr>
      <w:r w:rsidRPr="00865508">
        <w:t>Thêm mới một khách hàng</w:t>
      </w:r>
      <w:r w:rsidR="00D93F2B" w:rsidRPr="00B33E24">
        <w:rPr>
          <w:rPrChange w:id="331" w:author="Mạnh Dũng" w:date="2025-11-29T23:15:00Z" w16du:dateUtc="2025-11-29T16:15:00Z">
            <w:rPr>
              <w:lang w:val="en-US"/>
            </w:rPr>
          </w:rPrChange>
        </w:rPr>
        <w:t xml:space="preserve">: </w:t>
      </w:r>
      <w:r w:rsidR="00D93F2B" w:rsidRPr="00B33E24">
        <w:rPr>
          <w:i/>
          <w:iCs/>
          <w:color w:val="EE0000"/>
          <w:sz w:val="22"/>
          <w:szCs w:val="22"/>
          <w:rPrChange w:id="332" w:author="Mạnh Dũng" w:date="2025-11-29T23:15:00Z" w16du:dateUtc="2025-11-29T16:15:00Z">
            <w:rPr>
              <w:i/>
              <w:iCs/>
              <w:color w:val="EE0000"/>
              <w:sz w:val="22"/>
              <w:szCs w:val="22"/>
              <w:lang w:val="en-US"/>
            </w:rPr>
          </w:rPrChange>
        </w:rPr>
        <w:t>&lt;Thêm phần mô tả chi tiết chức năng&gt;</w:t>
      </w:r>
    </w:p>
    <w:p w14:paraId="75D7C156" w14:textId="3865CAB8" w:rsidR="00CD35EC" w:rsidRPr="00865508" w:rsidRDefault="00313C26" w:rsidP="00A93CF2">
      <w:pPr>
        <w:pStyle w:val="Liststyle"/>
      </w:pPr>
      <w:r w:rsidRPr="00865508">
        <w:t>Tìm kiếm KH theo tên, SDT</w:t>
      </w:r>
      <w:r w:rsidR="00D93F2B" w:rsidRPr="00B33E24">
        <w:rPr>
          <w:rPrChange w:id="333" w:author="Mạnh Dũng" w:date="2025-11-29T23:15:00Z" w16du:dateUtc="2025-11-29T16:15:00Z">
            <w:rPr>
              <w:lang w:val="en-US"/>
            </w:rPr>
          </w:rPrChange>
        </w:rPr>
        <w:t xml:space="preserve">: </w:t>
      </w:r>
      <w:r w:rsidR="00D93F2B" w:rsidRPr="00B33E24">
        <w:rPr>
          <w:i/>
          <w:iCs/>
          <w:color w:val="EE0000"/>
          <w:sz w:val="22"/>
          <w:szCs w:val="22"/>
          <w:rPrChange w:id="334" w:author="Mạnh Dũng" w:date="2025-11-29T23:15:00Z" w16du:dateUtc="2025-11-29T16:15:00Z">
            <w:rPr>
              <w:i/>
              <w:iCs/>
              <w:color w:val="EE0000"/>
              <w:sz w:val="22"/>
              <w:szCs w:val="22"/>
              <w:lang w:val="en-US"/>
            </w:rPr>
          </w:rPrChange>
        </w:rPr>
        <w:t>&lt;Thêm phần mô tả chi tiết chức năng&gt;</w:t>
      </w:r>
    </w:p>
    <w:p w14:paraId="7120F786" w14:textId="310776F7" w:rsidR="00CD35EC" w:rsidRPr="00865508" w:rsidRDefault="00313C26" w:rsidP="00276309">
      <w:pPr>
        <w:pStyle w:val="Heading4"/>
      </w:pPr>
      <w:bookmarkStart w:id="335" w:name="_Toc214004904"/>
      <w:r w:rsidRPr="00865508">
        <w:t>Đối tác</w:t>
      </w:r>
      <w:bookmarkEnd w:id="335"/>
    </w:p>
    <w:p w14:paraId="18C4D67A" w14:textId="77777777" w:rsidR="00CD35EC" w:rsidRPr="00865508" w:rsidRDefault="00313C26" w:rsidP="00D93F2B">
      <w:pPr>
        <w:pStyle w:val="Liststyle"/>
      </w:pPr>
      <w:r w:rsidRPr="00865508">
        <w:t>Hiển thị danh sách đối tác</w:t>
      </w:r>
    </w:p>
    <w:p w14:paraId="5264D778" w14:textId="77777777" w:rsidR="00CD35EC" w:rsidRPr="00865508" w:rsidRDefault="00313C26" w:rsidP="00D93F2B">
      <w:pPr>
        <w:pStyle w:val="Liststyle"/>
      </w:pPr>
      <w:r w:rsidRPr="00865508">
        <w:t>Cập nhật thông tin đối tác</w:t>
      </w:r>
    </w:p>
    <w:p w14:paraId="01AAE593" w14:textId="77777777" w:rsidR="00CD35EC" w:rsidRPr="00865508" w:rsidRDefault="00313C26" w:rsidP="00D93F2B">
      <w:pPr>
        <w:pStyle w:val="Liststyle"/>
      </w:pPr>
      <w:r w:rsidRPr="00865508">
        <w:t>Xóa đối tác</w:t>
      </w:r>
    </w:p>
    <w:p w14:paraId="1435D6C0" w14:textId="77777777" w:rsidR="00CD35EC" w:rsidRPr="00865508" w:rsidRDefault="00313C26" w:rsidP="00D93F2B">
      <w:pPr>
        <w:pStyle w:val="Liststyle"/>
      </w:pPr>
      <w:r w:rsidRPr="00865508">
        <w:t>Thêm mới một đối tác mới</w:t>
      </w:r>
    </w:p>
    <w:p w14:paraId="707C4CE1" w14:textId="77777777" w:rsidR="00CD35EC" w:rsidRPr="00865508" w:rsidRDefault="00313C26" w:rsidP="00D93F2B">
      <w:pPr>
        <w:pStyle w:val="Liststyle"/>
      </w:pPr>
      <w:r w:rsidRPr="00865508">
        <w:t>Tìm kiếm đối tác theo tên, SDT</w:t>
      </w:r>
    </w:p>
    <w:p w14:paraId="6B9E4F5E" w14:textId="58513925" w:rsidR="00CD35EC" w:rsidRPr="00865508" w:rsidRDefault="00313C26" w:rsidP="00276309">
      <w:pPr>
        <w:pStyle w:val="Heading4"/>
      </w:pPr>
      <w:bookmarkStart w:id="336" w:name="_Toc214004905"/>
      <w:r w:rsidRPr="00865508">
        <w:t>Nhân viên</w:t>
      </w:r>
      <w:bookmarkEnd w:id="336"/>
    </w:p>
    <w:p w14:paraId="3357BE43" w14:textId="77777777" w:rsidR="00CD35EC" w:rsidRPr="00865508" w:rsidRDefault="00313C26" w:rsidP="00D93F2B">
      <w:pPr>
        <w:pStyle w:val="Liststyle"/>
      </w:pPr>
      <w:r w:rsidRPr="00865508">
        <w:t>Hiển thị danh sách nhân viên</w:t>
      </w:r>
    </w:p>
    <w:p w14:paraId="482AE695" w14:textId="77777777" w:rsidR="00CD35EC" w:rsidRPr="00865508" w:rsidRDefault="00313C26" w:rsidP="00D93F2B">
      <w:pPr>
        <w:pStyle w:val="Liststyle"/>
      </w:pPr>
      <w:r w:rsidRPr="00865508">
        <w:t>Cập nhật thông tin nhân viên</w:t>
      </w:r>
    </w:p>
    <w:p w14:paraId="30DCBE97" w14:textId="77777777" w:rsidR="00CD35EC" w:rsidRPr="00865508" w:rsidRDefault="00313C26" w:rsidP="00D93F2B">
      <w:pPr>
        <w:pStyle w:val="Liststyle"/>
      </w:pPr>
      <w:r w:rsidRPr="00865508">
        <w:t>Xóa nhân viên</w:t>
      </w:r>
    </w:p>
    <w:p w14:paraId="1F88863E" w14:textId="77777777" w:rsidR="00CD35EC" w:rsidRPr="00865508" w:rsidRDefault="00313C26" w:rsidP="00D93F2B">
      <w:pPr>
        <w:pStyle w:val="Liststyle"/>
      </w:pPr>
      <w:r w:rsidRPr="00865508">
        <w:t>Thêm mới một đối nhân viên</w:t>
      </w:r>
    </w:p>
    <w:p w14:paraId="5392B4C4" w14:textId="77777777" w:rsidR="00CD35EC" w:rsidRPr="00865508" w:rsidRDefault="00313C26" w:rsidP="00D93F2B">
      <w:pPr>
        <w:pStyle w:val="Liststyle"/>
      </w:pPr>
      <w:r w:rsidRPr="00865508">
        <w:t>Tìm kiếm nhân viên theo tên</w:t>
      </w:r>
    </w:p>
    <w:p w14:paraId="3E2D9E8B" w14:textId="7529F983" w:rsidR="00CD35EC" w:rsidRPr="00865508" w:rsidRDefault="00D93F2B" w:rsidP="00276309">
      <w:pPr>
        <w:pStyle w:val="Heading4"/>
      </w:pPr>
      <w:bookmarkStart w:id="337" w:name="_Toc214004906"/>
      <w:r>
        <w:rPr>
          <w:lang w:val="en-US"/>
        </w:rPr>
        <w:lastRenderedPageBreak/>
        <w:t xml:space="preserve">Quản </w:t>
      </w:r>
      <w:proofErr w:type="spellStart"/>
      <w:r>
        <w:rPr>
          <w:lang w:val="en-US"/>
        </w:rPr>
        <w:t>lý</w:t>
      </w:r>
      <w:proofErr w:type="spellEnd"/>
      <w:r>
        <w:rPr>
          <w:lang w:val="en-US"/>
        </w:rPr>
        <w:t xml:space="preserve"> x</w:t>
      </w:r>
      <w:r w:rsidRPr="00865508">
        <w:t>e</w:t>
      </w:r>
      <w:bookmarkEnd w:id="337"/>
    </w:p>
    <w:p w14:paraId="7727FE14" w14:textId="181D8E15" w:rsidR="00CD35EC" w:rsidRPr="00865508" w:rsidRDefault="00313C26" w:rsidP="00D93F2B">
      <w:pPr>
        <w:pStyle w:val="Liststyle"/>
      </w:pPr>
      <w:r w:rsidRPr="00865508">
        <w:t>Hiển thị danh sách xe</w:t>
      </w:r>
      <w:r w:rsidR="00D93F2B" w:rsidRPr="00B33E24">
        <w:rPr>
          <w:rPrChange w:id="338" w:author="Mạnh Dũng" w:date="2025-11-29T23:15:00Z" w16du:dateUtc="2025-11-29T16:15:00Z">
            <w:rPr>
              <w:lang w:val="en-US"/>
            </w:rPr>
          </w:rPrChange>
        </w:rPr>
        <w:t xml:space="preserve">: </w:t>
      </w:r>
      <w:r w:rsidR="00D93F2B" w:rsidRPr="00B33E24">
        <w:rPr>
          <w:i/>
          <w:iCs/>
          <w:color w:val="EE0000"/>
          <w:sz w:val="22"/>
          <w:szCs w:val="22"/>
          <w:rPrChange w:id="339" w:author="Mạnh Dũng" w:date="2025-11-29T23:15:00Z" w16du:dateUtc="2025-11-29T16:15:00Z">
            <w:rPr>
              <w:i/>
              <w:iCs/>
              <w:color w:val="EE0000"/>
              <w:sz w:val="22"/>
              <w:szCs w:val="22"/>
              <w:lang w:val="en-US"/>
            </w:rPr>
          </w:rPrChange>
        </w:rPr>
        <w:t>&lt;Thêm phần mô tả chi tiết chức năng&gt;</w:t>
      </w:r>
    </w:p>
    <w:p w14:paraId="544B3F53" w14:textId="7C50FA4F" w:rsidR="00CD35EC" w:rsidRPr="00865508" w:rsidRDefault="00313C26" w:rsidP="00D93F2B">
      <w:pPr>
        <w:pStyle w:val="Liststyle"/>
      </w:pPr>
      <w:r w:rsidRPr="00865508">
        <w:t>Cập nhật thông tin xe</w:t>
      </w:r>
      <w:r w:rsidR="00D93F2B" w:rsidRPr="00B33E24">
        <w:rPr>
          <w:rPrChange w:id="340" w:author="Mạnh Dũng" w:date="2025-11-29T23:15:00Z" w16du:dateUtc="2025-11-29T16:15:00Z">
            <w:rPr>
              <w:lang w:val="en-US"/>
            </w:rPr>
          </w:rPrChange>
        </w:rPr>
        <w:t xml:space="preserve">: </w:t>
      </w:r>
      <w:r w:rsidR="00D93F2B" w:rsidRPr="00B33E24">
        <w:rPr>
          <w:i/>
          <w:iCs/>
          <w:color w:val="EE0000"/>
          <w:sz w:val="22"/>
          <w:szCs w:val="22"/>
          <w:rPrChange w:id="341" w:author="Mạnh Dũng" w:date="2025-11-29T23:15:00Z" w16du:dateUtc="2025-11-29T16:15:00Z">
            <w:rPr>
              <w:i/>
              <w:iCs/>
              <w:color w:val="EE0000"/>
              <w:sz w:val="22"/>
              <w:szCs w:val="22"/>
              <w:lang w:val="en-US"/>
            </w:rPr>
          </w:rPrChange>
        </w:rPr>
        <w:t>&lt;Thêm phần mô tả chi tiết chức năng&gt;</w:t>
      </w:r>
    </w:p>
    <w:p w14:paraId="65C928F1" w14:textId="1E9A4CA7" w:rsidR="00CD35EC" w:rsidRPr="00865508" w:rsidRDefault="00313C26" w:rsidP="00D93F2B">
      <w:pPr>
        <w:pStyle w:val="Liststyle"/>
      </w:pPr>
      <w:r w:rsidRPr="00865508">
        <w:t>Xóa xe</w:t>
      </w:r>
      <w:r w:rsidR="00D93F2B" w:rsidRPr="00B33E24">
        <w:rPr>
          <w:rPrChange w:id="342" w:author="Mạnh Dũng" w:date="2025-11-29T23:15:00Z" w16du:dateUtc="2025-11-29T16:15:00Z">
            <w:rPr>
              <w:lang w:val="en-US"/>
            </w:rPr>
          </w:rPrChange>
        </w:rPr>
        <w:t xml:space="preserve">: </w:t>
      </w:r>
      <w:r w:rsidR="00D93F2B" w:rsidRPr="00B33E24">
        <w:rPr>
          <w:i/>
          <w:iCs/>
          <w:color w:val="EE0000"/>
          <w:sz w:val="22"/>
          <w:szCs w:val="22"/>
          <w:rPrChange w:id="343" w:author="Mạnh Dũng" w:date="2025-11-29T23:15:00Z" w16du:dateUtc="2025-11-29T16:15:00Z">
            <w:rPr>
              <w:i/>
              <w:iCs/>
              <w:color w:val="EE0000"/>
              <w:sz w:val="22"/>
              <w:szCs w:val="22"/>
              <w:lang w:val="en-US"/>
            </w:rPr>
          </w:rPrChange>
        </w:rPr>
        <w:t>&lt;Thêm phần mô tả chi tiết chức năng&gt;</w:t>
      </w:r>
    </w:p>
    <w:p w14:paraId="7134A4ED" w14:textId="723AF8B1" w:rsidR="00CD35EC" w:rsidRPr="00865508" w:rsidRDefault="00313C26" w:rsidP="00D93F2B">
      <w:pPr>
        <w:pStyle w:val="Liststyle"/>
      </w:pPr>
      <w:r w:rsidRPr="00865508">
        <w:t>Thêm mới một đối xe</w:t>
      </w:r>
      <w:r w:rsidR="00D93F2B" w:rsidRPr="00B33E24">
        <w:rPr>
          <w:rPrChange w:id="344" w:author="Mạnh Dũng" w:date="2025-11-29T23:15:00Z" w16du:dateUtc="2025-11-29T16:15:00Z">
            <w:rPr>
              <w:lang w:val="en-US"/>
            </w:rPr>
          </w:rPrChange>
        </w:rPr>
        <w:t xml:space="preserve">: </w:t>
      </w:r>
      <w:r w:rsidR="00D93F2B" w:rsidRPr="00B33E24">
        <w:rPr>
          <w:i/>
          <w:iCs/>
          <w:color w:val="EE0000"/>
          <w:sz w:val="22"/>
          <w:szCs w:val="22"/>
          <w:rPrChange w:id="345" w:author="Mạnh Dũng" w:date="2025-11-29T23:15:00Z" w16du:dateUtc="2025-11-29T16:15:00Z">
            <w:rPr>
              <w:i/>
              <w:iCs/>
              <w:color w:val="EE0000"/>
              <w:sz w:val="22"/>
              <w:szCs w:val="22"/>
              <w:lang w:val="en-US"/>
            </w:rPr>
          </w:rPrChange>
        </w:rPr>
        <w:t>&lt;Thêm phần mô tả chi tiết chức năng&gt;</w:t>
      </w:r>
    </w:p>
    <w:p w14:paraId="0BA81036" w14:textId="4F66D7B1" w:rsidR="00CD35EC" w:rsidRPr="00865508" w:rsidRDefault="00313C26" w:rsidP="00D93F2B">
      <w:pPr>
        <w:pStyle w:val="Liststyle"/>
      </w:pPr>
      <w:r w:rsidRPr="00865508">
        <w:t>Tìm kiếm xe theo BKS, tên xe</w:t>
      </w:r>
      <w:r w:rsidR="00D93F2B" w:rsidRPr="00B33E24">
        <w:rPr>
          <w:rPrChange w:id="346" w:author="Mạnh Dũng" w:date="2025-11-29T23:15:00Z" w16du:dateUtc="2025-11-29T16:15:00Z">
            <w:rPr>
              <w:lang w:val="en-US"/>
            </w:rPr>
          </w:rPrChange>
        </w:rPr>
        <w:t xml:space="preserve">: </w:t>
      </w:r>
      <w:r w:rsidR="00D93F2B" w:rsidRPr="00B33E24">
        <w:rPr>
          <w:i/>
          <w:iCs/>
          <w:color w:val="EE0000"/>
          <w:sz w:val="22"/>
          <w:szCs w:val="22"/>
          <w:rPrChange w:id="347" w:author="Mạnh Dũng" w:date="2025-11-29T23:15:00Z" w16du:dateUtc="2025-11-29T16:15:00Z">
            <w:rPr>
              <w:i/>
              <w:iCs/>
              <w:color w:val="EE0000"/>
              <w:sz w:val="22"/>
              <w:szCs w:val="22"/>
              <w:lang w:val="en-US"/>
            </w:rPr>
          </w:rPrChange>
        </w:rPr>
        <w:t>&lt;Thêm phần mô tả chi tiết chức năng&gt;</w:t>
      </w:r>
    </w:p>
    <w:p w14:paraId="4982A1B0" w14:textId="74320060" w:rsidR="00CD35EC" w:rsidRPr="00865508" w:rsidRDefault="00313C26" w:rsidP="00276309">
      <w:pPr>
        <w:pStyle w:val="Heading4"/>
      </w:pPr>
      <w:r w:rsidRPr="00865508">
        <w:t xml:space="preserve"> </w:t>
      </w:r>
      <w:bookmarkStart w:id="348" w:name="_Toc214004907"/>
      <w:r w:rsidRPr="00865508">
        <w:t>Phân quyền</w:t>
      </w:r>
      <w:bookmarkEnd w:id="348"/>
    </w:p>
    <w:p w14:paraId="3381AE03" w14:textId="643AEFA3" w:rsidR="00CD35EC" w:rsidRPr="00865508" w:rsidRDefault="00313C26" w:rsidP="00D93F2B">
      <w:pPr>
        <w:pStyle w:val="Liststyle"/>
      </w:pPr>
      <w:r w:rsidRPr="00865508">
        <w:t>Phân quyền nhân viên</w:t>
      </w:r>
      <w:r w:rsidR="00D93F2B" w:rsidRPr="00B33E24">
        <w:rPr>
          <w:rPrChange w:id="349" w:author="Mạnh Dũng" w:date="2025-11-29T23:15:00Z" w16du:dateUtc="2025-11-29T16:15:00Z">
            <w:rPr>
              <w:lang w:val="en-US"/>
            </w:rPr>
          </w:rPrChange>
        </w:rPr>
        <w:t xml:space="preserve">: </w:t>
      </w:r>
      <w:r w:rsidR="00D93F2B" w:rsidRPr="00B33E24">
        <w:rPr>
          <w:i/>
          <w:iCs/>
          <w:color w:val="EE0000"/>
          <w:sz w:val="22"/>
          <w:szCs w:val="22"/>
          <w:rPrChange w:id="350" w:author="Mạnh Dũng" w:date="2025-11-29T23:15:00Z" w16du:dateUtc="2025-11-29T16:15:00Z">
            <w:rPr>
              <w:i/>
              <w:iCs/>
              <w:color w:val="EE0000"/>
              <w:sz w:val="22"/>
              <w:szCs w:val="22"/>
              <w:lang w:val="en-US"/>
            </w:rPr>
          </w:rPrChange>
        </w:rPr>
        <w:t>&lt;Thêm phần mô tả chi tiết chức năng&gt;</w:t>
      </w:r>
    </w:p>
    <w:p w14:paraId="10FD7119" w14:textId="3B23DCE5" w:rsidR="00CD35EC" w:rsidRPr="00865508" w:rsidRDefault="00313C26" w:rsidP="007F756A">
      <w:pPr>
        <w:pStyle w:val="Heading3"/>
        <w:rPr>
          <w:rFonts w:eastAsia="Calibri"/>
        </w:rPr>
      </w:pPr>
      <w:bookmarkStart w:id="351" w:name="_Toc214004908"/>
      <w:r w:rsidRPr="00865508">
        <w:rPr>
          <w:rFonts w:eastAsia="Calibri"/>
        </w:rPr>
        <w:t>Công nợ</w:t>
      </w:r>
      <w:bookmarkEnd w:id="351"/>
    </w:p>
    <w:p w14:paraId="65E894E9" w14:textId="16C8BF04" w:rsidR="00CD35EC" w:rsidRPr="00865508" w:rsidRDefault="00313C26" w:rsidP="00276309">
      <w:pPr>
        <w:pStyle w:val="Heading4"/>
      </w:pPr>
      <w:bookmarkStart w:id="352" w:name="_Toc214004909"/>
      <w:r w:rsidRPr="00865508">
        <w:t>Đối chiếu</w:t>
      </w:r>
      <w:bookmarkEnd w:id="352"/>
    </w:p>
    <w:p w14:paraId="26A59DC4" w14:textId="77777777" w:rsidR="00CD35EC" w:rsidRPr="00865508" w:rsidRDefault="00313C26" w:rsidP="00D93F2B">
      <w:pPr>
        <w:pStyle w:val="Liststyle"/>
      </w:pPr>
      <w:r w:rsidRPr="00865508">
        <w:t>Xem danh sách công nợ</w:t>
      </w:r>
    </w:p>
    <w:p w14:paraId="3AA229FE" w14:textId="77777777" w:rsidR="00CD35EC" w:rsidRPr="00865508" w:rsidRDefault="00313C26" w:rsidP="00D93F2B">
      <w:pPr>
        <w:pStyle w:val="Liststyle"/>
      </w:pPr>
      <w:r w:rsidRPr="00865508">
        <w:t>Chi tiết công nợ</w:t>
      </w:r>
    </w:p>
    <w:p w14:paraId="7A31BB2E" w14:textId="77777777" w:rsidR="00CD35EC" w:rsidRPr="00865508" w:rsidRDefault="00313C26" w:rsidP="00D93F2B">
      <w:pPr>
        <w:pStyle w:val="Liststyle"/>
      </w:pPr>
      <w:r w:rsidRPr="00865508">
        <w:t>Thanh toán công nợ</w:t>
      </w:r>
    </w:p>
    <w:p w14:paraId="60E6BF9B" w14:textId="77777777" w:rsidR="00CD35EC" w:rsidRPr="00865508" w:rsidRDefault="00313C26" w:rsidP="00D93F2B">
      <w:pPr>
        <w:pStyle w:val="Liststyle"/>
      </w:pPr>
      <w:r w:rsidRPr="00865508">
        <w:t>Tiềm kiếm theo tên và SDT</w:t>
      </w:r>
    </w:p>
    <w:p w14:paraId="0F518CBB" w14:textId="77777777" w:rsidR="00CD35EC" w:rsidRPr="00865508" w:rsidRDefault="00313C26" w:rsidP="00D93F2B">
      <w:pPr>
        <w:pStyle w:val="Liststyle"/>
      </w:pPr>
      <w:r w:rsidRPr="00865508">
        <w:t>Xuất file báo cáo</w:t>
      </w:r>
    </w:p>
    <w:p w14:paraId="4690993B" w14:textId="60C60267" w:rsidR="00CD35EC" w:rsidRPr="00865508" w:rsidRDefault="00313C26" w:rsidP="00276309">
      <w:pPr>
        <w:pStyle w:val="Heading4"/>
      </w:pPr>
      <w:bookmarkStart w:id="353" w:name="_Toc214004910"/>
      <w:r w:rsidRPr="00865508">
        <w:t>Tổng</w:t>
      </w:r>
      <w:bookmarkEnd w:id="353"/>
    </w:p>
    <w:p w14:paraId="34534839" w14:textId="77777777" w:rsidR="00CD35EC" w:rsidRPr="00865508" w:rsidRDefault="00313C26" w:rsidP="00D93F2B">
      <w:pPr>
        <w:pStyle w:val="Liststyle"/>
      </w:pPr>
      <w:r w:rsidRPr="00865508">
        <w:t>Xem danh sách công nợ</w:t>
      </w:r>
    </w:p>
    <w:p w14:paraId="7A0679BC" w14:textId="77777777" w:rsidR="00CD35EC" w:rsidRPr="00865508" w:rsidRDefault="00313C26" w:rsidP="00D93F2B">
      <w:pPr>
        <w:pStyle w:val="Liststyle"/>
      </w:pPr>
      <w:r w:rsidRPr="00865508">
        <w:t>Chi tiết công nợ</w:t>
      </w:r>
    </w:p>
    <w:p w14:paraId="657928FD" w14:textId="77777777" w:rsidR="00CD35EC" w:rsidRPr="00865508" w:rsidRDefault="00313C26" w:rsidP="00D93F2B">
      <w:pPr>
        <w:pStyle w:val="Liststyle"/>
      </w:pPr>
      <w:r w:rsidRPr="00865508">
        <w:t>Thanh toán công nợ</w:t>
      </w:r>
    </w:p>
    <w:p w14:paraId="74267050" w14:textId="77777777" w:rsidR="00CD35EC" w:rsidRPr="00865508" w:rsidRDefault="00313C26" w:rsidP="00D93F2B">
      <w:pPr>
        <w:pStyle w:val="Liststyle"/>
      </w:pPr>
      <w:r w:rsidRPr="00865508">
        <w:t>Tiềm kiếm theo tên và SDT</w:t>
      </w:r>
    </w:p>
    <w:p w14:paraId="01AF9751" w14:textId="77777777" w:rsidR="00CD35EC" w:rsidRPr="00865508" w:rsidRDefault="00313C26" w:rsidP="00D93F2B">
      <w:pPr>
        <w:pStyle w:val="Liststyle"/>
      </w:pPr>
      <w:r w:rsidRPr="00865508">
        <w:t>Xuất file báo cáo</w:t>
      </w:r>
    </w:p>
    <w:p w14:paraId="484CA16B" w14:textId="2FFC6EF5" w:rsidR="00CD35EC" w:rsidRPr="00865508" w:rsidRDefault="00313C26" w:rsidP="007F756A">
      <w:pPr>
        <w:pStyle w:val="Heading3"/>
        <w:rPr>
          <w:rFonts w:eastAsia="Calibri"/>
        </w:rPr>
      </w:pPr>
      <w:bookmarkStart w:id="354" w:name="_Toc214004911"/>
      <w:r w:rsidRPr="00865508">
        <w:rPr>
          <w:rFonts w:eastAsia="Calibri"/>
        </w:rPr>
        <w:t>Lịch xe</w:t>
      </w:r>
      <w:bookmarkEnd w:id="354"/>
    </w:p>
    <w:p w14:paraId="3ED9590B" w14:textId="348A4D14" w:rsidR="00CD35EC" w:rsidRPr="00276309" w:rsidRDefault="00313C26" w:rsidP="00276309">
      <w:pPr>
        <w:pStyle w:val="Heading4"/>
      </w:pPr>
      <w:bookmarkStart w:id="355" w:name="_Toc214004912"/>
      <w:r w:rsidRPr="00276309">
        <w:t>Chi tiết lịch xe</w:t>
      </w:r>
      <w:bookmarkEnd w:id="355"/>
    </w:p>
    <w:p w14:paraId="3339DD4E" w14:textId="77777777" w:rsidR="00CD35EC" w:rsidRPr="00865508" w:rsidRDefault="00313C26" w:rsidP="00D93F2B">
      <w:pPr>
        <w:pStyle w:val="Liststyle"/>
      </w:pPr>
      <w:r w:rsidRPr="00865508">
        <w:t>Xem danh sách xe</w:t>
      </w:r>
    </w:p>
    <w:p w14:paraId="4DEBB8CD" w14:textId="77777777" w:rsidR="00CD35EC" w:rsidRPr="00865508" w:rsidRDefault="00313C26" w:rsidP="00D93F2B">
      <w:pPr>
        <w:pStyle w:val="Liststyle"/>
      </w:pPr>
      <w:r w:rsidRPr="00865508">
        <w:t>Tìm kiếm xe theo tên, BKS</w:t>
      </w:r>
    </w:p>
    <w:p w14:paraId="671D648A" w14:textId="5763C045" w:rsidR="00CD35EC" w:rsidRPr="00865508" w:rsidRDefault="00313C26" w:rsidP="00276309">
      <w:pPr>
        <w:pStyle w:val="Heading4"/>
      </w:pPr>
      <w:bookmarkStart w:id="356" w:name="_Toc214004913"/>
      <w:r w:rsidRPr="00865508">
        <w:t>Lịch xe theo ngày</w:t>
      </w:r>
      <w:bookmarkEnd w:id="356"/>
    </w:p>
    <w:p w14:paraId="6DA6FAB1" w14:textId="77777777" w:rsidR="00CD35EC" w:rsidRPr="00865508" w:rsidRDefault="00313C26" w:rsidP="00D93F2B">
      <w:pPr>
        <w:pStyle w:val="Liststyle"/>
      </w:pPr>
      <w:r w:rsidRPr="00865508">
        <w:t>Xem lịch trình của xe theo từng ngày</w:t>
      </w:r>
    </w:p>
    <w:p w14:paraId="39EC3C1B" w14:textId="77777777" w:rsidR="00CD35EC" w:rsidRPr="00865508" w:rsidRDefault="00313C26" w:rsidP="00D93F2B">
      <w:pPr>
        <w:pStyle w:val="Liststyle"/>
      </w:pPr>
      <w:r w:rsidRPr="00865508">
        <w:t>Tìm kiếm xe theo tên, BKS</w:t>
      </w:r>
    </w:p>
    <w:p w14:paraId="18BD829A" w14:textId="4069106C" w:rsidR="00CD35EC" w:rsidRPr="00D93F2B" w:rsidRDefault="00313C26" w:rsidP="00D93F2B">
      <w:pPr>
        <w:pStyle w:val="Liststyle"/>
      </w:pPr>
      <w:r w:rsidRPr="00865508">
        <w:t>Xem tình trạng xe (Rảnh, Bận)</w:t>
      </w:r>
    </w:p>
    <w:p w14:paraId="39480146" w14:textId="77777777" w:rsidR="00CD35EC" w:rsidRPr="00865508" w:rsidRDefault="00313C26" w:rsidP="00A93CF2">
      <w:pPr>
        <w:pStyle w:val="Heading2"/>
      </w:pPr>
      <w:bookmarkStart w:id="357" w:name="_Toc214004914"/>
      <w:r w:rsidRPr="00865508">
        <w:t>3. Chức năng chính của website</w:t>
      </w:r>
      <w:bookmarkEnd w:id="357"/>
    </w:p>
    <w:p w14:paraId="1A659E2B" w14:textId="15DBD5D7" w:rsidR="00CD35EC" w:rsidRPr="00865508" w:rsidRDefault="00313C26" w:rsidP="007F756A">
      <w:pPr>
        <w:pStyle w:val="Heading3"/>
        <w:rPr>
          <w:rFonts w:eastAsia="Calibri"/>
        </w:rPr>
      </w:pPr>
      <w:bookmarkStart w:id="358" w:name="_Toc214004915"/>
      <w:r w:rsidRPr="00865508">
        <w:rPr>
          <w:rFonts w:eastAsia="Calibri"/>
        </w:rPr>
        <w:lastRenderedPageBreak/>
        <w:t>Đăng nhập</w:t>
      </w:r>
      <w:bookmarkEnd w:id="358"/>
    </w:p>
    <w:p w14:paraId="477192E4" w14:textId="77777777" w:rsidR="00CD35EC" w:rsidRPr="00865508" w:rsidRDefault="00313C26" w:rsidP="00D93F2B">
      <w:pPr>
        <w:rPr>
          <w:b/>
        </w:rPr>
      </w:pPr>
      <w:r w:rsidRPr="00865508">
        <w:t>Do Website sử dụng nội bộ nên không có chức năng đăng ký, thay vào đó người dùng quyền admin có thể tạo ra các user cung cấp cho các nhân viên ở từng bộ phận với quyền tương ứng.</w:t>
      </w:r>
    </w:p>
    <w:p w14:paraId="6B1D024D" w14:textId="77777777" w:rsidR="00CD35EC" w:rsidRPr="00865508" w:rsidRDefault="00313C26" w:rsidP="00D93F2B">
      <w:pPr>
        <w:rPr>
          <w:b/>
        </w:rPr>
      </w:pPr>
      <w:r w:rsidRPr="00865508">
        <w:t>Admin, leader có thể nhìn thấy được tất cả các chức năng của trang web, user khác quyền admin sẽ chỉ thấy được chức năng của quyền đấy. Admin, leader có quyền thêm, sửa, xóa, khóa các user có quyền bé hơn.</w:t>
      </w:r>
    </w:p>
    <w:p w14:paraId="52EE3D22" w14:textId="77777777" w:rsidR="00CD35EC" w:rsidRPr="00865508" w:rsidRDefault="00313C26" w:rsidP="007F756A">
      <w:pPr>
        <w:pStyle w:val="Heading3"/>
        <w:rPr>
          <w:rFonts w:eastAsia="Calibri"/>
        </w:rPr>
      </w:pPr>
      <w:bookmarkStart w:id="359" w:name="_Toc214004916"/>
      <w:r w:rsidRPr="00865508">
        <w:rPr>
          <w:rFonts w:eastAsia="Calibri"/>
        </w:rPr>
        <w:t>3.2 Chức năng quản lý yêu cầu</w:t>
      </w:r>
      <w:bookmarkEnd w:id="359"/>
    </w:p>
    <w:p w14:paraId="18AC1041" w14:textId="77777777" w:rsidR="00CD35EC" w:rsidRPr="00865508" w:rsidRDefault="00313C26" w:rsidP="00D93F2B">
      <w:pPr>
        <w:rPr>
          <w:b/>
        </w:rPr>
      </w:pPr>
      <w:r w:rsidRPr="00865508">
        <w:t>Nhân viên thực hiện tiếp nhận yêu cầu của khách hàng sau đó tạo yêu cầu như ( tên khách hàng, số điện thoại,….), nhân viên nhập các thông tin mà khách hàng yêu cầu và hoàn tất yêu cầu</w:t>
      </w:r>
    </w:p>
    <w:p w14:paraId="1BF84B5B" w14:textId="77777777" w:rsidR="00CD35EC" w:rsidRPr="00865508" w:rsidRDefault="00313C26" w:rsidP="00D93F2B">
      <w:pPr>
        <w:rPr>
          <w:b/>
        </w:rPr>
      </w:pPr>
      <w:r w:rsidRPr="00865508">
        <w:t>Yêu cầu được tạo xong có thể sửa, xóa hoặc tiến hành tạo hợp đồng cho yêu cầu</w:t>
      </w:r>
    </w:p>
    <w:p w14:paraId="1F6FAF50" w14:textId="77777777" w:rsidR="00CD35EC" w:rsidRPr="00865508" w:rsidRDefault="00313C26" w:rsidP="007F756A">
      <w:pPr>
        <w:pStyle w:val="Heading3"/>
        <w:rPr>
          <w:rFonts w:eastAsia="Calibri"/>
        </w:rPr>
      </w:pPr>
      <w:bookmarkStart w:id="360" w:name="_Toc214004917"/>
      <w:r w:rsidRPr="00865508">
        <w:rPr>
          <w:rFonts w:eastAsia="Calibri"/>
        </w:rPr>
        <w:t>3.3 Chức năng quản lý hợp đồng ngày/ tháng</w:t>
      </w:r>
      <w:bookmarkEnd w:id="360"/>
    </w:p>
    <w:p w14:paraId="1AA54DF5" w14:textId="77777777" w:rsidR="00CD35EC" w:rsidRPr="00865508" w:rsidRDefault="00313C26" w:rsidP="00D93F2B">
      <w:pPr>
        <w:rPr>
          <w:b/>
        </w:rPr>
      </w:pPr>
      <w:r w:rsidRPr="00865508">
        <w:t>Hợp đồng được tạo ở trang yêu cầu sẽ được chuyển vào trang hợp đồng thuê ngày/ tháng tùy theo hợp đồng</w:t>
      </w:r>
    </w:p>
    <w:p w14:paraId="52AC64D4" w14:textId="77777777" w:rsidR="00CD35EC" w:rsidRPr="00865508" w:rsidRDefault="00313C26" w:rsidP="00D93F2B">
      <w:pPr>
        <w:rPr>
          <w:b/>
        </w:rPr>
      </w:pPr>
      <w:r w:rsidRPr="00865508">
        <w:t>Trong trang này nhân viên có thể tiến hành thêm mới một hợp đồng và tùy chỉnh lại các hợp đồng đã tạo</w:t>
      </w:r>
    </w:p>
    <w:p w14:paraId="3AA4F507" w14:textId="77777777" w:rsidR="00CD35EC" w:rsidRPr="00865508" w:rsidRDefault="00313C26" w:rsidP="00D93F2B">
      <w:pPr>
        <w:rPr>
          <w:b/>
        </w:rPr>
      </w:pPr>
      <w:r w:rsidRPr="00865508">
        <w:t>Để dễ dàng tìm kiếm hợp đồng thì trang web cho phép nhân viên tìm kiếm các hợp đồng thông qua tên khách hàng, mã khách hàng, biển kiểm soát, trạng thái,…</w:t>
      </w:r>
      <w:r w:rsidRPr="00865508">
        <w:rPr>
          <w:sz w:val="24"/>
          <w:szCs w:val="24"/>
        </w:rPr>
        <w:br/>
      </w:r>
    </w:p>
    <w:p w14:paraId="6558E97A" w14:textId="70127317" w:rsidR="00CD35EC" w:rsidRPr="00865508" w:rsidRDefault="00313C26" w:rsidP="007F756A">
      <w:pPr>
        <w:pStyle w:val="Heading3"/>
        <w:rPr>
          <w:rFonts w:eastAsia="Calibri"/>
        </w:rPr>
      </w:pPr>
      <w:bookmarkStart w:id="361" w:name="_Toc214004918"/>
      <w:r w:rsidRPr="00865508">
        <w:rPr>
          <w:rFonts w:eastAsia="Calibri"/>
        </w:rPr>
        <w:t>Chức năng Quản lý</w:t>
      </w:r>
      <w:bookmarkEnd w:id="361"/>
    </w:p>
    <w:p w14:paraId="1F01E8A8" w14:textId="77777777" w:rsidR="00CD35EC" w:rsidRPr="00865508" w:rsidRDefault="00313C26" w:rsidP="00D93F2B">
      <w:pPr>
        <w:rPr>
          <w:b/>
        </w:rPr>
      </w:pPr>
      <w:r w:rsidRPr="00865508">
        <w:t>Trong trang quản lý hệ thống gồm có:</w:t>
      </w:r>
    </w:p>
    <w:p w14:paraId="274727C2" w14:textId="77777777" w:rsidR="00CD35EC" w:rsidRPr="00865508" w:rsidRDefault="00313C26" w:rsidP="00D93F2B">
      <w:pPr>
        <w:pStyle w:val="Liststyle"/>
        <w:rPr>
          <w:b/>
        </w:rPr>
      </w:pPr>
      <w:r w:rsidRPr="00865508">
        <w:t>Khách hàng: phần này sẽ hiển thị danh sách khách hàng đã được tạo, nhân viên có thể thao tác thêm, sửa, xóa thông tin của một khách hàng</w:t>
      </w:r>
    </w:p>
    <w:p w14:paraId="6FCD1630" w14:textId="77777777" w:rsidR="00CD35EC" w:rsidRPr="00865508" w:rsidRDefault="00313C26" w:rsidP="00D93F2B">
      <w:pPr>
        <w:pStyle w:val="Liststyle"/>
        <w:rPr>
          <w:b/>
        </w:rPr>
      </w:pPr>
      <w:r w:rsidRPr="00865508">
        <w:t>Đối tác: cũng giống như mục khách hàng nhân viên có thể xem danh sách đối tác đã được tạo và có thể thao tác thêm, sử, xóa thông tin của một đối tác</w:t>
      </w:r>
    </w:p>
    <w:p w14:paraId="29D9320A" w14:textId="77777777" w:rsidR="00CD35EC" w:rsidRPr="00865508" w:rsidRDefault="00313C26" w:rsidP="00D93F2B">
      <w:pPr>
        <w:pStyle w:val="Liststyle"/>
        <w:rPr>
          <w:b/>
        </w:rPr>
      </w:pPr>
      <w:r w:rsidRPr="00865508">
        <w:t>Nhân Viên: Có thể xem danh sách nhân viên và Admin có thể thao tác thêm, sửa, xóa thông tin của một nhân viên</w:t>
      </w:r>
    </w:p>
    <w:p w14:paraId="0C617431" w14:textId="77777777" w:rsidR="00CD35EC" w:rsidRPr="00865508" w:rsidRDefault="00313C26" w:rsidP="00D93F2B">
      <w:pPr>
        <w:pStyle w:val="Liststyle"/>
        <w:rPr>
          <w:b/>
        </w:rPr>
      </w:pPr>
      <w:r w:rsidRPr="00865508">
        <w:lastRenderedPageBreak/>
        <w:t>Xe: Có thể xem danh sách xe và nhân viên có thể thao tác thêm, sửa, xóa thông tin của một xe</w:t>
      </w:r>
    </w:p>
    <w:p w14:paraId="11B32504" w14:textId="77777777" w:rsidR="00CD35EC" w:rsidRPr="00865508" w:rsidRDefault="00313C26" w:rsidP="00D93F2B">
      <w:pPr>
        <w:rPr>
          <w:b/>
        </w:rPr>
      </w:pPr>
      <w:r w:rsidRPr="00865508">
        <w:t>Phân Quyền: Ở mục này Admin có thể nhìn thấy được tất cả các chức năng của trang web, nhân viên khác quyền admin sẽ chỉ thấy được chức năng của quyền đấy. Admin có quyền thêm, sửa, xóa, khóa các Nhân viên có quyền bé hơn.</w:t>
      </w:r>
    </w:p>
    <w:p w14:paraId="209FBA2F" w14:textId="77777777" w:rsidR="00CD35EC" w:rsidRPr="00865508" w:rsidRDefault="00313C26" w:rsidP="007F756A">
      <w:pPr>
        <w:pStyle w:val="Heading3"/>
        <w:rPr>
          <w:rFonts w:eastAsia="Calibri"/>
        </w:rPr>
      </w:pPr>
      <w:bookmarkStart w:id="362" w:name="_Toc214004919"/>
      <w:r w:rsidRPr="00865508">
        <w:rPr>
          <w:rFonts w:eastAsia="Calibri"/>
        </w:rPr>
        <w:t>3.5 Chức năng lịch xe</w:t>
      </w:r>
      <w:bookmarkEnd w:id="362"/>
    </w:p>
    <w:p w14:paraId="2AB66B9A" w14:textId="77777777" w:rsidR="00CD35EC" w:rsidRPr="00865508" w:rsidRDefault="00313C26" w:rsidP="00D93F2B">
      <w:pPr>
        <w:rPr>
          <w:b/>
        </w:rPr>
      </w:pPr>
      <w:r w:rsidRPr="00865508">
        <w:t>Trong trang lịch xe gồm có:</w:t>
      </w:r>
    </w:p>
    <w:p w14:paraId="334AB435" w14:textId="77777777" w:rsidR="00CD35EC" w:rsidRPr="00865508" w:rsidRDefault="00313C26" w:rsidP="00D93F2B">
      <w:pPr>
        <w:pStyle w:val="Liststyle"/>
      </w:pPr>
      <w:r w:rsidRPr="00865508">
        <w:t>Chi tiết lịch xe: Hiển thị thông tin xe ( tên, BKS, hợp đồng,…)</w:t>
      </w:r>
    </w:p>
    <w:p w14:paraId="53F0371C" w14:textId="77777777" w:rsidR="00CD35EC" w:rsidRPr="00865508" w:rsidRDefault="00313C26" w:rsidP="00D93F2B">
      <w:pPr>
        <w:pStyle w:val="Liststyle"/>
      </w:pPr>
      <w:r w:rsidRPr="00865508">
        <w:t>Lịch xe theo ngày: Hiển thị lịch chuyến của từng xe theo ngày, nhân viên có thể dễ dàng xem ngày/ giờ xuất phát ngày giờ về của một xe</w:t>
      </w:r>
    </w:p>
    <w:p w14:paraId="417F0F8E" w14:textId="77777777" w:rsidR="00CD35EC" w:rsidRPr="00865508" w:rsidRDefault="00313C26" w:rsidP="007F756A">
      <w:pPr>
        <w:pStyle w:val="Heading3"/>
        <w:rPr>
          <w:rFonts w:eastAsia="Calibri"/>
        </w:rPr>
      </w:pPr>
      <w:bookmarkStart w:id="363" w:name="_Toc214004920"/>
      <w:r w:rsidRPr="00865508">
        <w:rPr>
          <w:rFonts w:eastAsia="Calibri"/>
        </w:rPr>
        <w:t>3.6 chức năng công nợ</w:t>
      </w:r>
      <w:bookmarkEnd w:id="363"/>
    </w:p>
    <w:p w14:paraId="42848105" w14:textId="77777777" w:rsidR="00CD35EC" w:rsidRPr="00865508" w:rsidRDefault="00313C26" w:rsidP="00D93F2B">
      <w:pPr>
        <w:rPr>
          <w:b/>
        </w:rPr>
      </w:pPr>
      <w:r w:rsidRPr="00865508">
        <w:t>Trong trang quản lý công nợ gồm có:</w:t>
      </w:r>
    </w:p>
    <w:p w14:paraId="70566CC3" w14:textId="77777777" w:rsidR="00CD35EC" w:rsidRPr="00865508" w:rsidRDefault="00313C26" w:rsidP="00D93F2B">
      <w:pPr>
        <w:pStyle w:val="Liststyle"/>
      </w:pPr>
      <w:r w:rsidRPr="00865508">
        <w:t>Đối chiếu: Nhân viên xem và đối chiếu công nợ của từng khách hàng</w:t>
      </w:r>
    </w:p>
    <w:p w14:paraId="0DB531DC" w14:textId="29299EE1" w:rsidR="00CD35EC" w:rsidRPr="00D93F2B" w:rsidRDefault="00313C26" w:rsidP="00D93F2B">
      <w:pPr>
        <w:pStyle w:val="Liststyle"/>
      </w:pPr>
      <w:r w:rsidRPr="00865508">
        <w:t>Tổng: Nhân viên xem và công nợ tổng của từng khách hàng, từng chuyến xe.</w:t>
      </w:r>
    </w:p>
    <w:p w14:paraId="7B468CED" w14:textId="65635255" w:rsidR="00CD35EC" w:rsidRPr="00865508" w:rsidRDefault="00313C26" w:rsidP="00A93CF2">
      <w:pPr>
        <w:pStyle w:val="Heading2"/>
      </w:pPr>
      <w:bookmarkStart w:id="364" w:name="_Toc214004921"/>
      <w:r w:rsidRPr="00865508">
        <w:t>Chức năng chính của website</w:t>
      </w:r>
      <w:bookmarkEnd w:id="364"/>
    </w:p>
    <w:p w14:paraId="5C994F4A" w14:textId="3411D1AA" w:rsidR="00CD35EC" w:rsidRPr="00865508" w:rsidRDefault="00313C26" w:rsidP="007F756A">
      <w:pPr>
        <w:pStyle w:val="Heading3"/>
        <w:rPr>
          <w:rFonts w:eastAsia="Calibri"/>
        </w:rPr>
      </w:pPr>
      <w:bookmarkStart w:id="365" w:name="_Toc214004922"/>
      <w:r w:rsidRPr="00865508">
        <w:rPr>
          <w:rFonts w:eastAsia="Calibri"/>
        </w:rPr>
        <w:t>Sơ đồ Usecase</w:t>
      </w:r>
      <w:r w:rsidR="00276309" w:rsidRPr="00B33E24">
        <w:rPr>
          <w:b w:val="0"/>
          <w:bCs/>
          <w:i/>
          <w:iCs/>
          <w:color w:val="EE0000"/>
          <w:sz w:val="22"/>
          <w:szCs w:val="22"/>
          <w:rPrChange w:id="366" w:author="Mạnh Dũng" w:date="2025-11-29T23:15:00Z" w16du:dateUtc="2025-11-29T16:15:00Z">
            <w:rPr>
              <w:b w:val="0"/>
              <w:bCs/>
              <w:i/>
              <w:iCs/>
              <w:color w:val="EE0000"/>
              <w:sz w:val="22"/>
              <w:szCs w:val="22"/>
              <w:lang w:val="en-US"/>
            </w:rPr>
          </w:rPrChange>
        </w:rPr>
        <w:t>&lt;Thêm phần mô tả chi tiết chức năng&gt;</w:t>
      </w:r>
      <w:bookmarkEnd w:id="365"/>
    </w:p>
    <w:p w14:paraId="0083B901" w14:textId="77777777" w:rsidR="00CD35EC" w:rsidRPr="00865508" w:rsidRDefault="00313C26">
      <w:pPr>
        <w:rPr>
          <w:rFonts w:cs="Times New Roman"/>
        </w:rPr>
      </w:pPr>
      <w:r w:rsidRPr="00865508">
        <w:rPr>
          <w:rFonts w:cs="Times New Roman"/>
          <w:noProof/>
          <w:lang w:val="en-US"/>
        </w:rPr>
        <w:lastRenderedPageBreak/>
        <w:drawing>
          <wp:inline distT="0" distB="0" distL="0" distR="0" wp14:anchorId="63D82F10" wp14:editId="77926754">
            <wp:extent cx="5731510" cy="5615940"/>
            <wp:effectExtent l="0" t="0" r="0" b="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5731510" cy="5615940"/>
                    </a:xfrm>
                    <a:prstGeom prst="rect">
                      <a:avLst/>
                    </a:prstGeom>
                    <a:ln/>
                  </pic:spPr>
                </pic:pic>
              </a:graphicData>
            </a:graphic>
          </wp:inline>
        </w:drawing>
      </w:r>
    </w:p>
    <w:p w14:paraId="585D1D26" w14:textId="77777777" w:rsidR="00CD35EC" w:rsidRDefault="00313C26">
      <w:pPr>
        <w:jc w:val="center"/>
        <w:rPr>
          <w:rFonts w:cs="Times New Roman"/>
          <w:lang w:val="en-US"/>
        </w:rPr>
      </w:pPr>
      <w:r w:rsidRPr="00865508">
        <w:rPr>
          <w:rFonts w:cs="Times New Roman"/>
        </w:rPr>
        <w:t>Hình 1. Sơ đồ use case hệ thống</w:t>
      </w:r>
    </w:p>
    <w:p w14:paraId="1392F220" w14:textId="16A11636" w:rsidR="00D93F2B" w:rsidRPr="00D93F2B" w:rsidRDefault="004D4306" w:rsidP="00276309">
      <w:pPr>
        <w:pStyle w:val="Heading4"/>
        <w:rPr>
          <w:lang w:val="en-US"/>
        </w:rPr>
      </w:pPr>
      <w:bookmarkStart w:id="367" w:name="_Toc214004923"/>
      <w:proofErr w:type="spellStart"/>
      <w:r>
        <w:rPr>
          <w:lang w:val="en-US"/>
        </w:rPr>
        <w:t>UseCase</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276309" w:rsidRPr="00276309">
        <w:rPr>
          <w:lang w:val="en-US"/>
        </w:rPr>
        <w:t>&lt;</w:t>
      </w:r>
      <w:proofErr w:type="spellStart"/>
      <w:r w:rsidR="00276309" w:rsidRPr="00276309">
        <w:rPr>
          <w:lang w:val="en-US"/>
        </w:rPr>
        <w:t>Thêm</w:t>
      </w:r>
      <w:proofErr w:type="spellEnd"/>
      <w:r w:rsidR="00276309" w:rsidRPr="00276309">
        <w:rPr>
          <w:lang w:val="en-US"/>
        </w:rPr>
        <w:t xml:space="preserve"> </w:t>
      </w:r>
      <w:proofErr w:type="spellStart"/>
      <w:r w:rsidR="00276309" w:rsidRPr="00276309">
        <w:rPr>
          <w:lang w:val="en-US"/>
        </w:rPr>
        <w:t>phần</w:t>
      </w:r>
      <w:proofErr w:type="spellEnd"/>
      <w:r w:rsidR="00276309" w:rsidRPr="00276309">
        <w:rPr>
          <w:lang w:val="en-US"/>
        </w:rPr>
        <w:t xml:space="preserve"> </w:t>
      </w:r>
      <w:proofErr w:type="spellStart"/>
      <w:r w:rsidR="00276309" w:rsidRPr="00276309">
        <w:rPr>
          <w:lang w:val="en-US"/>
        </w:rPr>
        <w:t>mô</w:t>
      </w:r>
      <w:proofErr w:type="spellEnd"/>
      <w:r w:rsidR="00276309" w:rsidRPr="00276309">
        <w:rPr>
          <w:lang w:val="en-US"/>
        </w:rPr>
        <w:t xml:space="preserve"> </w:t>
      </w:r>
      <w:proofErr w:type="spellStart"/>
      <w:r w:rsidR="00276309" w:rsidRPr="00276309">
        <w:rPr>
          <w:lang w:val="en-US"/>
        </w:rPr>
        <w:t>tả</w:t>
      </w:r>
      <w:proofErr w:type="spellEnd"/>
      <w:r w:rsidR="00276309" w:rsidRPr="00276309">
        <w:rPr>
          <w:lang w:val="en-US"/>
        </w:rPr>
        <w:t xml:space="preserve"> chi </w:t>
      </w:r>
      <w:proofErr w:type="spellStart"/>
      <w:r w:rsidR="00276309" w:rsidRPr="00276309">
        <w:rPr>
          <w:lang w:val="en-US"/>
        </w:rPr>
        <w:t>tiết</w:t>
      </w:r>
      <w:proofErr w:type="spellEnd"/>
      <w:r w:rsidR="00276309" w:rsidRPr="00276309">
        <w:rPr>
          <w:lang w:val="en-US"/>
        </w:rPr>
        <w:t xml:space="preserve"> </w:t>
      </w:r>
      <w:proofErr w:type="spellStart"/>
      <w:r w:rsidR="00276309" w:rsidRPr="00276309">
        <w:rPr>
          <w:lang w:val="en-US"/>
        </w:rPr>
        <w:t>chức</w:t>
      </w:r>
      <w:proofErr w:type="spellEnd"/>
      <w:r w:rsidR="00276309" w:rsidRPr="00276309">
        <w:rPr>
          <w:lang w:val="en-US"/>
        </w:rPr>
        <w:t xml:space="preserve"> </w:t>
      </w:r>
      <w:proofErr w:type="spellStart"/>
      <w:r w:rsidR="00276309" w:rsidRPr="00276309">
        <w:rPr>
          <w:lang w:val="en-US"/>
        </w:rPr>
        <w:t>năng</w:t>
      </w:r>
      <w:proofErr w:type="spellEnd"/>
      <w:r w:rsidR="00276309" w:rsidRPr="00276309">
        <w:rPr>
          <w:lang w:val="en-US"/>
        </w:rPr>
        <w:t>&gt;</w:t>
      </w:r>
      <w:bookmarkEnd w:id="367"/>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0A7320BF" w14:textId="77777777">
        <w:tc>
          <w:tcPr>
            <w:tcW w:w="2122" w:type="dxa"/>
          </w:tcPr>
          <w:p w14:paraId="07342715" w14:textId="77777777" w:rsidR="00CD35EC" w:rsidRPr="00865508" w:rsidRDefault="00313C26">
            <w:pPr>
              <w:pStyle w:val="TableStyle"/>
            </w:pPr>
            <w:proofErr w:type="spellStart"/>
            <w:r w:rsidRPr="00865508">
              <w:t>Usecase</w:t>
            </w:r>
            <w:proofErr w:type="spellEnd"/>
          </w:p>
        </w:tc>
        <w:tc>
          <w:tcPr>
            <w:tcW w:w="6894" w:type="dxa"/>
            <w:gridSpan w:val="2"/>
          </w:tcPr>
          <w:p w14:paraId="76CBFB43" w14:textId="77777777" w:rsidR="00CD35EC" w:rsidRPr="00865508" w:rsidRDefault="00313C26">
            <w:pPr>
              <w:pStyle w:val="TableStyle"/>
            </w:pPr>
            <w:proofErr w:type="spellStart"/>
            <w:r w:rsidRPr="00865508">
              <w:t>Đăng</w:t>
            </w:r>
            <w:proofErr w:type="spellEnd"/>
            <w:r w:rsidRPr="00865508">
              <w:t xml:space="preserve"> </w:t>
            </w:r>
            <w:proofErr w:type="spellStart"/>
            <w:r w:rsidRPr="00865508">
              <w:t>nhập</w:t>
            </w:r>
            <w:proofErr w:type="spellEnd"/>
          </w:p>
        </w:tc>
      </w:tr>
      <w:tr w:rsidR="00CD35EC" w:rsidRPr="00865508" w14:paraId="3D47405A" w14:textId="77777777">
        <w:tc>
          <w:tcPr>
            <w:tcW w:w="2122" w:type="dxa"/>
          </w:tcPr>
          <w:p w14:paraId="7DBBE5F9"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2C727034"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đăng</w:t>
            </w:r>
            <w:proofErr w:type="spellEnd"/>
            <w:r w:rsidRPr="00865508">
              <w:t xml:space="preserve"> </w:t>
            </w:r>
            <w:proofErr w:type="spellStart"/>
            <w:r w:rsidRPr="00865508">
              <w:t>ký</w:t>
            </w:r>
            <w:proofErr w:type="spellEnd"/>
            <w:r w:rsidRPr="00865508">
              <w:t xml:space="preserve"> </w:t>
            </w:r>
            <w:proofErr w:type="spellStart"/>
            <w:r w:rsidRPr="00865508">
              <w:t>tài</w:t>
            </w:r>
            <w:proofErr w:type="spellEnd"/>
            <w:r w:rsidRPr="00865508">
              <w:t xml:space="preserve"> </w:t>
            </w:r>
            <w:proofErr w:type="spellStart"/>
            <w:r w:rsidRPr="00865508">
              <w:t>khoản</w:t>
            </w:r>
            <w:proofErr w:type="spellEnd"/>
            <w:r w:rsidRPr="00865508">
              <w:t xml:space="preserve"> </w:t>
            </w:r>
            <w:proofErr w:type="spellStart"/>
            <w:r w:rsidRPr="00865508">
              <w:t>cho</w:t>
            </w:r>
            <w:proofErr w:type="spellEnd"/>
            <w:r w:rsidRPr="00865508">
              <w:t xml:space="preserve"> </w:t>
            </w:r>
            <w:proofErr w:type="spellStart"/>
            <w:r w:rsidRPr="00865508">
              <w:t>các</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p>
        </w:tc>
      </w:tr>
      <w:tr w:rsidR="00CD35EC" w:rsidRPr="00865508" w14:paraId="5BCFC42C" w14:textId="77777777">
        <w:tc>
          <w:tcPr>
            <w:tcW w:w="2122" w:type="dxa"/>
          </w:tcPr>
          <w:p w14:paraId="717C7EC8"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5018A070" w14:textId="77777777" w:rsidR="00CD35EC" w:rsidRPr="00865508" w:rsidRDefault="00313C26">
            <w:pPr>
              <w:pStyle w:val="TableStyle"/>
            </w:pPr>
            <w:proofErr w:type="spellStart"/>
            <w:r w:rsidRPr="00865508">
              <w:t>Đăng</w:t>
            </w:r>
            <w:proofErr w:type="spellEnd"/>
            <w:r w:rsidRPr="00865508">
              <w:t xml:space="preserve"> </w:t>
            </w:r>
            <w:proofErr w:type="spellStart"/>
            <w:r w:rsidRPr="00865508">
              <w:t>nhập</w:t>
            </w:r>
            <w:proofErr w:type="spellEnd"/>
            <w:r w:rsidRPr="00865508">
              <w:t xml:space="preserve"> </w:t>
            </w:r>
            <w:proofErr w:type="spellStart"/>
            <w:r w:rsidRPr="00865508">
              <w:t>để</w:t>
            </w:r>
            <w:proofErr w:type="spellEnd"/>
            <w:r w:rsidRPr="00865508">
              <w:t xml:space="preserve"> </w:t>
            </w:r>
            <w:proofErr w:type="spellStart"/>
            <w:r w:rsidRPr="00865508">
              <w:t>sử</w:t>
            </w:r>
            <w:proofErr w:type="spellEnd"/>
            <w:r w:rsidRPr="00865508">
              <w:t xml:space="preserve"> </w:t>
            </w:r>
            <w:proofErr w:type="spellStart"/>
            <w:r w:rsidRPr="00865508">
              <w:t>dụng</w:t>
            </w:r>
            <w:proofErr w:type="spellEnd"/>
            <w:r w:rsidRPr="00865508">
              <w:t xml:space="preserve"> </w:t>
            </w:r>
            <w:proofErr w:type="spellStart"/>
            <w:r w:rsidRPr="00865508">
              <w:t>các</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của</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630964B2" w14:textId="77777777">
        <w:tc>
          <w:tcPr>
            <w:tcW w:w="2122" w:type="dxa"/>
          </w:tcPr>
          <w:p w14:paraId="4CA5C3DF"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0E580D78"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kế</w:t>
            </w:r>
            <w:proofErr w:type="spellEnd"/>
            <w:r w:rsidRPr="00865508">
              <w:t xml:space="preserve"> </w:t>
            </w:r>
            <w:proofErr w:type="spellStart"/>
            <w:r w:rsidRPr="00865508">
              <w:t>toán</w:t>
            </w:r>
            <w:proofErr w:type="spellEnd"/>
            <w:r w:rsidRPr="00865508">
              <w:t xml:space="preserve">, </w:t>
            </w:r>
            <w:proofErr w:type="spellStart"/>
            <w:r w:rsidRPr="00865508">
              <w:t>lái</w:t>
            </w:r>
            <w:proofErr w:type="spellEnd"/>
            <w:r w:rsidRPr="00865508">
              <w:t xml:space="preserve"> </w:t>
            </w:r>
            <w:proofErr w:type="spellStart"/>
            <w:r w:rsidRPr="00865508">
              <w:t>xe</w:t>
            </w:r>
            <w:proofErr w:type="spellEnd"/>
          </w:p>
        </w:tc>
      </w:tr>
      <w:tr w:rsidR="00CD35EC" w:rsidRPr="00865508" w14:paraId="29163AD4" w14:textId="77777777">
        <w:tc>
          <w:tcPr>
            <w:tcW w:w="2122" w:type="dxa"/>
          </w:tcPr>
          <w:p w14:paraId="7A68F207"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2719EFEE" w14:textId="77777777" w:rsidR="00CD35EC" w:rsidRPr="00865508" w:rsidRDefault="00313C26">
            <w:pPr>
              <w:pStyle w:val="TableStyle"/>
            </w:pPr>
            <w:proofErr w:type="spellStart"/>
            <w:r w:rsidRPr="00865508">
              <w:t>Đăng</w:t>
            </w:r>
            <w:proofErr w:type="spellEnd"/>
            <w:r w:rsidRPr="00865508">
              <w:t xml:space="preserve"> </w:t>
            </w:r>
            <w:proofErr w:type="spellStart"/>
            <w:r w:rsidRPr="00865508">
              <w:t>nhập</w:t>
            </w:r>
            <w:proofErr w:type="spellEnd"/>
            <w:r w:rsidRPr="00865508">
              <w:t xml:space="preserve"> </w:t>
            </w:r>
            <w:proofErr w:type="spellStart"/>
            <w:r w:rsidRPr="00865508">
              <w:t>vào</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43010B0E" w14:textId="77777777">
        <w:tc>
          <w:tcPr>
            <w:tcW w:w="2122" w:type="dxa"/>
          </w:tcPr>
          <w:p w14:paraId="54DBA7CA"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09C0C2E2" w14:textId="77777777" w:rsidR="00CD35EC" w:rsidRPr="00865508" w:rsidRDefault="00313C26">
            <w:pPr>
              <w:pStyle w:val="TableStyle"/>
            </w:pPr>
            <w:proofErr w:type="spellStart"/>
            <w:r w:rsidRPr="00865508">
              <w:t>Đăng</w:t>
            </w:r>
            <w:proofErr w:type="spellEnd"/>
            <w:r w:rsidRPr="00865508">
              <w:t xml:space="preserve"> </w:t>
            </w:r>
            <w:proofErr w:type="spellStart"/>
            <w:r w:rsidRPr="00865508">
              <w:t>nhập</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2DF16AF2" w14:textId="77777777">
        <w:tc>
          <w:tcPr>
            <w:tcW w:w="2122" w:type="dxa"/>
            <w:vMerge w:val="restart"/>
          </w:tcPr>
          <w:p w14:paraId="1A11DF58"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3AB202D8" w14:textId="77777777" w:rsidR="00CD35EC" w:rsidRPr="00865508" w:rsidRDefault="00313C26">
            <w:pPr>
              <w:pStyle w:val="TableStyle"/>
            </w:pPr>
            <w:r w:rsidRPr="00865508">
              <w:t>Actor</w:t>
            </w:r>
          </w:p>
        </w:tc>
        <w:tc>
          <w:tcPr>
            <w:tcW w:w="3447" w:type="dxa"/>
          </w:tcPr>
          <w:p w14:paraId="5A23E412" w14:textId="77777777" w:rsidR="00CD35EC" w:rsidRPr="00865508" w:rsidRDefault="00313C26">
            <w:pPr>
              <w:pStyle w:val="TableStyle"/>
            </w:pPr>
            <w:r w:rsidRPr="00865508">
              <w:t>System</w:t>
            </w:r>
          </w:p>
        </w:tc>
      </w:tr>
      <w:tr w:rsidR="00CD35EC" w:rsidRPr="00865508" w14:paraId="3B61A3EB" w14:textId="77777777">
        <w:tc>
          <w:tcPr>
            <w:tcW w:w="2122" w:type="dxa"/>
            <w:vMerge/>
          </w:tcPr>
          <w:p w14:paraId="21A088AD" w14:textId="77777777" w:rsidR="00CD35EC" w:rsidRPr="00865508" w:rsidRDefault="00CD35EC">
            <w:pPr>
              <w:pStyle w:val="TableStyle"/>
            </w:pPr>
          </w:p>
        </w:tc>
        <w:tc>
          <w:tcPr>
            <w:tcW w:w="3447" w:type="dxa"/>
          </w:tcPr>
          <w:p w14:paraId="26A8289F"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đăng</w:t>
            </w:r>
            <w:proofErr w:type="spellEnd"/>
            <w:r w:rsidRPr="00865508">
              <w:t xml:space="preserve"> </w:t>
            </w:r>
            <w:proofErr w:type="spellStart"/>
            <w:r w:rsidRPr="00865508">
              <w:t>nhập</w:t>
            </w:r>
            <w:proofErr w:type="spellEnd"/>
            <w:r w:rsidRPr="00865508">
              <w:t xml:space="preserve"> </w:t>
            </w:r>
            <w:proofErr w:type="spellStart"/>
            <w:r w:rsidRPr="00865508">
              <w:t>vào</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w:t>
            </w:r>
          </w:p>
        </w:tc>
        <w:tc>
          <w:tcPr>
            <w:tcW w:w="3447" w:type="dxa"/>
          </w:tcPr>
          <w:p w14:paraId="1C2B1216"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đăng</w:t>
            </w:r>
            <w:proofErr w:type="spellEnd"/>
            <w:r w:rsidRPr="00865508">
              <w:t xml:space="preserve"> </w:t>
            </w:r>
            <w:proofErr w:type="spellStart"/>
            <w:r w:rsidRPr="00865508">
              <w:t>nhập</w:t>
            </w:r>
            <w:proofErr w:type="spellEnd"/>
          </w:p>
        </w:tc>
      </w:tr>
      <w:tr w:rsidR="00CD35EC" w:rsidRPr="00865508" w14:paraId="280DCB00" w14:textId="77777777">
        <w:tc>
          <w:tcPr>
            <w:tcW w:w="2122" w:type="dxa"/>
            <w:vMerge/>
          </w:tcPr>
          <w:p w14:paraId="2BDA449D" w14:textId="77777777" w:rsidR="00CD35EC" w:rsidRPr="00865508" w:rsidRDefault="00CD35EC">
            <w:pPr>
              <w:pStyle w:val="TableStyle"/>
            </w:pPr>
          </w:p>
        </w:tc>
        <w:tc>
          <w:tcPr>
            <w:tcW w:w="3447" w:type="dxa"/>
          </w:tcPr>
          <w:p w14:paraId="6F87177E"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nhập</w:t>
            </w:r>
            <w:proofErr w:type="spellEnd"/>
            <w:r w:rsidRPr="00865508">
              <w:t xml:space="preserve"> </w:t>
            </w:r>
            <w:proofErr w:type="spellStart"/>
            <w:r w:rsidRPr="00865508">
              <w:t>Tên</w:t>
            </w:r>
            <w:proofErr w:type="spellEnd"/>
            <w:r w:rsidRPr="00865508">
              <w:t xml:space="preserve"> </w:t>
            </w:r>
            <w:proofErr w:type="spellStart"/>
            <w:r w:rsidRPr="00865508">
              <w:t>đăng</w:t>
            </w:r>
            <w:proofErr w:type="spellEnd"/>
            <w:r w:rsidRPr="00865508">
              <w:t xml:space="preserve"> </w:t>
            </w:r>
            <w:proofErr w:type="spellStart"/>
            <w:r w:rsidRPr="00865508">
              <w:t>nhập</w:t>
            </w:r>
            <w:proofErr w:type="spellEnd"/>
            <w:r w:rsidRPr="00865508">
              <w:t xml:space="preserve"> </w:t>
            </w:r>
            <w:proofErr w:type="spellStart"/>
            <w:r w:rsidRPr="00865508">
              <w:t>và</w:t>
            </w:r>
            <w:proofErr w:type="spellEnd"/>
            <w:r w:rsidRPr="00865508">
              <w:t xml:space="preserve"> </w:t>
            </w:r>
            <w:proofErr w:type="spellStart"/>
            <w:r w:rsidRPr="00865508">
              <w:t>mật</w:t>
            </w:r>
            <w:proofErr w:type="spellEnd"/>
            <w:r w:rsidRPr="00865508">
              <w:t xml:space="preserve"> </w:t>
            </w:r>
            <w:proofErr w:type="spellStart"/>
            <w:r w:rsidRPr="00865508">
              <w:t>khẩu</w:t>
            </w:r>
            <w:proofErr w:type="spellEnd"/>
          </w:p>
        </w:tc>
        <w:tc>
          <w:tcPr>
            <w:tcW w:w="3447" w:type="dxa"/>
          </w:tcPr>
          <w:p w14:paraId="2C9D4286" w14:textId="77777777" w:rsidR="00CD35EC" w:rsidRPr="00865508" w:rsidRDefault="00CD35EC">
            <w:pPr>
              <w:pStyle w:val="TableStyle"/>
            </w:pPr>
          </w:p>
        </w:tc>
      </w:tr>
      <w:tr w:rsidR="00CD35EC" w:rsidRPr="00865508" w14:paraId="03D12EE6" w14:textId="77777777">
        <w:tc>
          <w:tcPr>
            <w:tcW w:w="2122" w:type="dxa"/>
            <w:vMerge/>
          </w:tcPr>
          <w:p w14:paraId="34317AF2" w14:textId="77777777" w:rsidR="00CD35EC" w:rsidRPr="00865508" w:rsidRDefault="00CD35EC">
            <w:pPr>
              <w:pStyle w:val="TableStyle"/>
            </w:pPr>
          </w:p>
        </w:tc>
        <w:tc>
          <w:tcPr>
            <w:tcW w:w="3447" w:type="dxa"/>
          </w:tcPr>
          <w:p w14:paraId="69465560"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nhấn</w:t>
            </w:r>
            <w:proofErr w:type="spellEnd"/>
            <w:r w:rsidRPr="00865508">
              <w:t xml:space="preserve"> </w:t>
            </w:r>
            <w:proofErr w:type="spellStart"/>
            <w:r w:rsidRPr="00865508">
              <w:t>nút</w:t>
            </w:r>
            <w:proofErr w:type="spellEnd"/>
            <w:r w:rsidRPr="00865508">
              <w:t xml:space="preserve"> </w:t>
            </w:r>
            <w:proofErr w:type="spellStart"/>
            <w:r w:rsidRPr="00865508">
              <w:t>đăng</w:t>
            </w:r>
            <w:proofErr w:type="spellEnd"/>
            <w:r w:rsidRPr="00865508">
              <w:t xml:space="preserve"> </w:t>
            </w:r>
            <w:proofErr w:type="spellStart"/>
            <w:r w:rsidRPr="00865508">
              <w:t>nhập</w:t>
            </w:r>
            <w:proofErr w:type="spellEnd"/>
          </w:p>
        </w:tc>
        <w:tc>
          <w:tcPr>
            <w:tcW w:w="3447" w:type="dxa"/>
          </w:tcPr>
          <w:p w14:paraId="4A463E4F"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các</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của</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p>
        </w:tc>
      </w:tr>
      <w:tr w:rsidR="00CD35EC" w:rsidRPr="00865508" w14:paraId="7735279C" w14:textId="77777777">
        <w:tc>
          <w:tcPr>
            <w:tcW w:w="2122" w:type="dxa"/>
          </w:tcPr>
          <w:p w14:paraId="0B00EB00"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3D441061"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nhập</w:t>
            </w:r>
            <w:proofErr w:type="spellEnd"/>
            <w:r w:rsidRPr="00865508">
              <w:t xml:space="preserve"> </w:t>
            </w:r>
            <w:proofErr w:type="spellStart"/>
            <w:r w:rsidRPr="00865508">
              <w:t>sai</w:t>
            </w:r>
            <w:proofErr w:type="spellEnd"/>
            <w:r w:rsidRPr="00865508">
              <w:t xml:space="preserve"> </w:t>
            </w:r>
            <w:proofErr w:type="spellStart"/>
            <w:r w:rsidRPr="00865508">
              <w:t>tài</w:t>
            </w:r>
            <w:proofErr w:type="spellEnd"/>
            <w:r w:rsidRPr="00865508">
              <w:t xml:space="preserve"> </w:t>
            </w:r>
            <w:proofErr w:type="spellStart"/>
            <w:r w:rsidRPr="00865508">
              <w:t>khoản</w:t>
            </w:r>
            <w:proofErr w:type="spellEnd"/>
            <w:r w:rsidRPr="00865508">
              <w:t xml:space="preserve"> </w:t>
            </w:r>
            <w:proofErr w:type="spellStart"/>
            <w:r w:rsidRPr="00865508">
              <w:t>và</w:t>
            </w:r>
            <w:proofErr w:type="spellEnd"/>
            <w:r w:rsidRPr="00865508">
              <w:t xml:space="preserve"> </w:t>
            </w:r>
            <w:proofErr w:type="spellStart"/>
            <w:r w:rsidRPr="00865508">
              <w:t>mật</w:t>
            </w:r>
            <w:proofErr w:type="spellEnd"/>
            <w:r w:rsidRPr="00865508">
              <w:t xml:space="preserve"> </w:t>
            </w:r>
            <w:proofErr w:type="spellStart"/>
            <w:r w:rsidRPr="00865508">
              <w:t>khẩu</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báo</w:t>
            </w:r>
            <w:proofErr w:type="spellEnd"/>
            <w:r w:rsidRPr="00865508">
              <w:t xml:space="preserve"> </w:t>
            </w:r>
            <w:proofErr w:type="spellStart"/>
            <w:r w:rsidRPr="00865508">
              <w:t>lỗi</w:t>
            </w:r>
            <w:proofErr w:type="spellEnd"/>
            <w:r w:rsidRPr="00865508">
              <w:t xml:space="preserve"> </w:t>
            </w:r>
            <w:proofErr w:type="spellStart"/>
            <w:r w:rsidRPr="00865508">
              <w:t>và</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nhập</w:t>
            </w:r>
            <w:proofErr w:type="spellEnd"/>
            <w:r w:rsidRPr="00865508">
              <w:t xml:space="preserve"> </w:t>
            </w:r>
            <w:proofErr w:type="spellStart"/>
            <w:r w:rsidRPr="00865508">
              <w:t>lại</w:t>
            </w:r>
            <w:proofErr w:type="spellEnd"/>
            <w:r w:rsidRPr="00865508">
              <w:t>.</w:t>
            </w:r>
          </w:p>
        </w:tc>
      </w:tr>
    </w:tbl>
    <w:p w14:paraId="4D262261" w14:textId="5AAE790E" w:rsidR="00CD35EC" w:rsidRPr="00D93F2B" w:rsidRDefault="00313C26" w:rsidP="007F756A">
      <w:pPr>
        <w:pStyle w:val="indexTablestyle"/>
      </w:pPr>
      <w:bookmarkStart w:id="368" w:name="_Toc214004957"/>
      <w:r w:rsidRPr="00865508">
        <w:t>Bảng đặc tả đăng nhập</w:t>
      </w:r>
      <w:bookmarkEnd w:id="368"/>
    </w:p>
    <w:p w14:paraId="7562ACA6" w14:textId="544E190C" w:rsidR="00D93F2B" w:rsidRPr="00B33E24" w:rsidRDefault="004D4306" w:rsidP="00276309">
      <w:pPr>
        <w:pStyle w:val="Heading4"/>
        <w:rPr>
          <w:rPrChange w:id="369" w:author="Mạnh Dũng" w:date="2025-11-29T23:15:00Z" w16du:dateUtc="2025-11-29T16:15:00Z">
            <w:rPr>
              <w:lang w:val="en-US"/>
            </w:rPr>
          </w:rPrChange>
        </w:rPr>
      </w:pPr>
      <w:bookmarkStart w:id="370" w:name="_Toc214004924"/>
      <w:r w:rsidRPr="00B33E24">
        <w:rPr>
          <w:rPrChange w:id="371" w:author="Mạnh Dũng" w:date="2025-11-29T23:15:00Z" w16du:dateUtc="2025-11-29T16:15:00Z">
            <w:rPr>
              <w:lang w:val="en-US"/>
            </w:rPr>
          </w:rPrChange>
        </w:rPr>
        <w:t xml:space="preserve">UseCase </w:t>
      </w:r>
      <w:r w:rsidRPr="00865508">
        <w:t>Đăng xuất khỏi hệ thống</w:t>
      </w:r>
      <w:r w:rsidR="00276309" w:rsidRPr="00B33E24">
        <w:rPr>
          <w:rPrChange w:id="372" w:author="Mạnh Dũng" w:date="2025-11-29T23:15:00Z" w16du:dateUtc="2025-11-29T16:15:00Z">
            <w:rPr>
              <w:lang w:val="en-US"/>
            </w:rPr>
          </w:rPrChange>
        </w:rPr>
        <w:t>&lt;Thêm phần mô tả chi tiết chức năng&gt;</w:t>
      </w:r>
      <w:bookmarkEnd w:id="370"/>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54E54209" w14:textId="77777777">
        <w:tc>
          <w:tcPr>
            <w:tcW w:w="2122" w:type="dxa"/>
          </w:tcPr>
          <w:p w14:paraId="4B01CBD6"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1EF5C076" w14:textId="77777777" w:rsidR="00CD35EC" w:rsidRPr="00865508" w:rsidRDefault="00313C26">
            <w:pPr>
              <w:pStyle w:val="TableStyle"/>
            </w:pPr>
            <w:proofErr w:type="spellStart"/>
            <w:r w:rsidRPr="00865508">
              <w:t>Đăng</w:t>
            </w:r>
            <w:proofErr w:type="spellEnd"/>
            <w:r w:rsidRPr="00865508">
              <w:t xml:space="preserve"> </w:t>
            </w:r>
            <w:proofErr w:type="spellStart"/>
            <w:r w:rsidRPr="00865508">
              <w:t>xuất</w:t>
            </w:r>
            <w:proofErr w:type="spellEnd"/>
            <w:r w:rsidRPr="00865508">
              <w:t xml:space="preserve"> </w:t>
            </w:r>
            <w:proofErr w:type="spellStart"/>
            <w:r w:rsidRPr="00865508">
              <w:t>khỏi</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631C2D16" w14:textId="77777777">
        <w:tc>
          <w:tcPr>
            <w:tcW w:w="2122" w:type="dxa"/>
          </w:tcPr>
          <w:p w14:paraId="7A2344EF" w14:textId="77777777" w:rsidR="00CD35EC" w:rsidRPr="00865508" w:rsidRDefault="00313C26">
            <w:pPr>
              <w:pStyle w:val="TableStyle"/>
            </w:pPr>
            <w:proofErr w:type="spellStart"/>
            <w:r w:rsidRPr="00865508">
              <w:t>Điều</w:t>
            </w:r>
            <w:proofErr w:type="spellEnd"/>
            <w:r w:rsidRPr="00865508">
              <w:t xml:space="preserve"> </w:t>
            </w:r>
            <w:proofErr w:type="spellStart"/>
            <w:r w:rsidRPr="00865508">
              <w:t>kiện</w:t>
            </w:r>
            <w:proofErr w:type="spellEnd"/>
          </w:p>
        </w:tc>
        <w:tc>
          <w:tcPr>
            <w:tcW w:w="6894" w:type="dxa"/>
            <w:gridSpan w:val="2"/>
          </w:tcPr>
          <w:p w14:paraId="361873B8"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đăng</w:t>
            </w:r>
            <w:proofErr w:type="spellEnd"/>
            <w:r w:rsidRPr="00865508">
              <w:t xml:space="preserve"> </w:t>
            </w:r>
            <w:proofErr w:type="spellStart"/>
            <w:r w:rsidRPr="00865508">
              <w:t>nhập</w:t>
            </w:r>
            <w:proofErr w:type="spellEnd"/>
            <w:r w:rsidRPr="00865508">
              <w:t xml:space="preserve"> </w:t>
            </w:r>
            <w:proofErr w:type="spellStart"/>
            <w:r w:rsidRPr="00865508">
              <w:t>được</w:t>
            </w:r>
            <w:proofErr w:type="spellEnd"/>
            <w:r w:rsidRPr="00865508">
              <w:t xml:space="preserve"> </w:t>
            </w:r>
            <w:proofErr w:type="spellStart"/>
            <w:r w:rsidRPr="00865508">
              <w:t>vào</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791C642C" w14:textId="77777777">
        <w:tc>
          <w:tcPr>
            <w:tcW w:w="2122" w:type="dxa"/>
          </w:tcPr>
          <w:p w14:paraId="4AFA9DA0"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0B7DEDE7" w14:textId="77777777" w:rsidR="00CD35EC" w:rsidRPr="00865508" w:rsidRDefault="00313C26">
            <w:pPr>
              <w:pStyle w:val="TableStyle"/>
            </w:pPr>
            <w:proofErr w:type="spellStart"/>
            <w:r w:rsidRPr="00865508">
              <w:t>Đăng</w:t>
            </w:r>
            <w:proofErr w:type="spellEnd"/>
            <w:r w:rsidRPr="00865508">
              <w:t xml:space="preserve"> </w:t>
            </w:r>
            <w:proofErr w:type="spellStart"/>
            <w:r w:rsidRPr="00865508">
              <w:t>xuất</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2E96646C" w14:textId="77777777">
        <w:tc>
          <w:tcPr>
            <w:tcW w:w="2122" w:type="dxa"/>
            <w:vMerge w:val="restart"/>
          </w:tcPr>
          <w:p w14:paraId="513BE119"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01375254" w14:textId="77777777" w:rsidR="00CD35EC" w:rsidRPr="00865508" w:rsidRDefault="00313C26">
            <w:pPr>
              <w:pStyle w:val="TableStyle"/>
            </w:pPr>
            <w:r w:rsidRPr="00865508">
              <w:t>Actor</w:t>
            </w:r>
          </w:p>
        </w:tc>
        <w:tc>
          <w:tcPr>
            <w:tcW w:w="3447" w:type="dxa"/>
          </w:tcPr>
          <w:p w14:paraId="425E169D" w14:textId="77777777" w:rsidR="00CD35EC" w:rsidRPr="00865508" w:rsidRDefault="00313C26">
            <w:pPr>
              <w:pStyle w:val="TableStyle"/>
            </w:pPr>
            <w:r w:rsidRPr="00865508">
              <w:t>System</w:t>
            </w:r>
          </w:p>
        </w:tc>
      </w:tr>
      <w:tr w:rsidR="00CD35EC" w:rsidRPr="00865508" w14:paraId="585E13FA" w14:textId="77777777">
        <w:tc>
          <w:tcPr>
            <w:tcW w:w="2122" w:type="dxa"/>
            <w:vMerge/>
          </w:tcPr>
          <w:p w14:paraId="5A974AF1" w14:textId="77777777" w:rsidR="00CD35EC" w:rsidRPr="00865508" w:rsidRDefault="00CD35EC">
            <w:pPr>
              <w:pStyle w:val="TableStyle"/>
            </w:pPr>
          </w:p>
        </w:tc>
        <w:tc>
          <w:tcPr>
            <w:tcW w:w="3447" w:type="dxa"/>
          </w:tcPr>
          <w:p w14:paraId="7922D2DE"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đăng</w:t>
            </w:r>
            <w:proofErr w:type="spellEnd"/>
            <w:r w:rsidRPr="00865508">
              <w:t xml:space="preserve"> </w:t>
            </w:r>
            <w:proofErr w:type="spellStart"/>
            <w:r w:rsidRPr="00865508">
              <w:t>xuất</w:t>
            </w:r>
            <w:proofErr w:type="spellEnd"/>
            <w:r w:rsidRPr="00865508">
              <w:t>”</w:t>
            </w:r>
          </w:p>
        </w:tc>
        <w:tc>
          <w:tcPr>
            <w:tcW w:w="3447" w:type="dxa"/>
          </w:tcPr>
          <w:p w14:paraId="48008E40"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thông</w:t>
            </w:r>
            <w:proofErr w:type="spellEnd"/>
            <w:r w:rsidRPr="00865508">
              <w:t xml:space="preserve"> </w:t>
            </w:r>
            <w:proofErr w:type="spellStart"/>
            <w:r w:rsidRPr="00865508">
              <w:t>báo</w:t>
            </w:r>
            <w:proofErr w:type="spellEnd"/>
            <w:r w:rsidRPr="00865508">
              <w:t xml:space="preserve"> </w:t>
            </w:r>
            <w:proofErr w:type="spellStart"/>
            <w:r w:rsidRPr="00865508">
              <w:t>người</w:t>
            </w:r>
            <w:proofErr w:type="spellEnd"/>
            <w:r w:rsidRPr="00865508">
              <w:t xml:space="preserve"> </w:t>
            </w:r>
            <w:proofErr w:type="spellStart"/>
            <w:r w:rsidRPr="00865508">
              <w:t>dùng</w:t>
            </w:r>
            <w:proofErr w:type="spellEnd"/>
            <w:r w:rsidRPr="00865508">
              <w:t xml:space="preserve"> </w:t>
            </w:r>
            <w:proofErr w:type="spellStart"/>
            <w:r w:rsidRPr="00865508">
              <w:t>đăng</w:t>
            </w:r>
            <w:proofErr w:type="spellEnd"/>
            <w:r w:rsidRPr="00865508">
              <w:t xml:space="preserve"> </w:t>
            </w:r>
            <w:proofErr w:type="spellStart"/>
            <w:r w:rsidRPr="00865508">
              <w:t>xuất</w:t>
            </w:r>
            <w:proofErr w:type="spellEnd"/>
            <w:r w:rsidRPr="00865508">
              <w:t xml:space="preserve"> </w:t>
            </w:r>
            <w:proofErr w:type="spellStart"/>
            <w:r w:rsidRPr="00865508">
              <w:t>và</w:t>
            </w:r>
            <w:proofErr w:type="spellEnd"/>
            <w:r w:rsidRPr="00865508">
              <w:t xml:space="preserve"> </w:t>
            </w:r>
            <w:proofErr w:type="spellStart"/>
            <w:r w:rsidRPr="00865508">
              <w:t>trở</w:t>
            </w:r>
            <w:proofErr w:type="spellEnd"/>
            <w:r w:rsidRPr="00865508">
              <w:t xml:space="preserve"> </w:t>
            </w:r>
            <w:proofErr w:type="spellStart"/>
            <w:r w:rsidRPr="00865508">
              <w:t>lại</w:t>
            </w:r>
            <w:proofErr w:type="spellEnd"/>
            <w:r w:rsidRPr="00865508">
              <w:t xml:space="preserve"> </w:t>
            </w:r>
            <w:proofErr w:type="spellStart"/>
            <w:r w:rsidRPr="00865508">
              <w:t>trang</w:t>
            </w:r>
            <w:proofErr w:type="spellEnd"/>
            <w:r w:rsidRPr="00865508">
              <w:t xml:space="preserve"> </w:t>
            </w:r>
            <w:proofErr w:type="spellStart"/>
            <w:r w:rsidRPr="00865508">
              <w:t>đăng</w:t>
            </w:r>
            <w:proofErr w:type="spellEnd"/>
            <w:r w:rsidRPr="00865508">
              <w:t xml:space="preserve"> </w:t>
            </w:r>
            <w:proofErr w:type="spellStart"/>
            <w:r w:rsidRPr="00865508">
              <w:t>nhập</w:t>
            </w:r>
            <w:proofErr w:type="spellEnd"/>
          </w:p>
        </w:tc>
      </w:tr>
      <w:tr w:rsidR="00CD35EC" w:rsidRPr="00865508" w14:paraId="28C839ED" w14:textId="77777777">
        <w:tc>
          <w:tcPr>
            <w:tcW w:w="2122" w:type="dxa"/>
          </w:tcPr>
          <w:p w14:paraId="2C3138C9"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775C3E20" w14:textId="77777777" w:rsidR="00CD35EC" w:rsidRPr="00865508" w:rsidRDefault="00313C26">
            <w:pPr>
              <w:pStyle w:val="TableStyle"/>
            </w:pPr>
            <w:proofErr w:type="spellStart"/>
            <w:r w:rsidRPr="00865508">
              <w:t>Không</w:t>
            </w:r>
            <w:proofErr w:type="spellEnd"/>
            <w:r w:rsidRPr="00865508">
              <w:t>.</w:t>
            </w:r>
          </w:p>
        </w:tc>
      </w:tr>
    </w:tbl>
    <w:p w14:paraId="24630CF2" w14:textId="77777777" w:rsidR="00CD35EC" w:rsidRPr="00865508" w:rsidRDefault="00313C26">
      <w:pPr>
        <w:jc w:val="center"/>
        <w:rPr>
          <w:rFonts w:cs="Times New Roman"/>
        </w:rPr>
      </w:pPr>
      <w:r w:rsidRPr="00865508">
        <w:rPr>
          <w:rFonts w:cs="Times New Roman"/>
        </w:rPr>
        <w:t>Bảng đặc tả đăng xuất</w:t>
      </w:r>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7592071D" w14:textId="77777777">
        <w:tc>
          <w:tcPr>
            <w:tcW w:w="2122" w:type="dxa"/>
            <w:vMerge w:val="restart"/>
          </w:tcPr>
          <w:p w14:paraId="06F45D36"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67A8840E" w14:textId="77777777" w:rsidR="00CD35EC" w:rsidRPr="00865508" w:rsidRDefault="00313C26">
            <w:pPr>
              <w:pStyle w:val="TableStyle"/>
            </w:pPr>
            <w:r w:rsidRPr="00865508">
              <w:t>Actor</w:t>
            </w:r>
          </w:p>
        </w:tc>
        <w:tc>
          <w:tcPr>
            <w:tcW w:w="3447" w:type="dxa"/>
          </w:tcPr>
          <w:p w14:paraId="46DF0A11" w14:textId="77777777" w:rsidR="00CD35EC" w:rsidRPr="00865508" w:rsidRDefault="00313C26">
            <w:pPr>
              <w:pStyle w:val="TableStyle"/>
            </w:pPr>
            <w:r w:rsidRPr="00865508">
              <w:t>System</w:t>
            </w:r>
          </w:p>
        </w:tc>
      </w:tr>
      <w:tr w:rsidR="00CD35EC" w:rsidRPr="00865508" w14:paraId="4D4C1130" w14:textId="77777777">
        <w:tc>
          <w:tcPr>
            <w:tcW w:w="2122" w:type="dxa"/>
            <w:vMerge/>
          </w:tcPr>
          <w:p w14:paraId="7E27D4AC" w14:textId="77777777" w:rsidR="00CD35EC" w:rsidRPr="00865508" w:rsidRDefault="00CD35EC">
            <w:pPr>
              <w:pStyle w:val="TableStyle"/>
            </w:pPr>
          </w:p>
        </w:tc>
        <w:tc>
          <w:tcPr>
            <w:tcW w:w="3447" w:type="dxa"/>
          </w:tcPr>
          <w:p w14:paraId="5916D57A" w14:textId="77777777" w:rsidR="00CD35EC" w:rsidRPr="00865508" w:rsidRDefault="00313C26">
            <w:pPr>
              <w:pStyle w:val="TableStyle"/>
            </w:pPr>
            <w:proofErr w:type="spellStart"/>
            <w:r w:rsidRPr="00865508">
              <w:t>Mật</w:t>
            </w:r>
            <w:proofErr w:type="spellEnd"/>
            <w:r w:rsidRPr="00865508">
              <w:t xml:space="preserve"> </w:t>
            </w:r>
            <w:proofErr w:type="spellStart"/>
            <w:r w:rsidRPr="00865508">
              <w:t>khẩu</w:t>
            </w:r>
            <w:proofErr w:type="spellEnd"/>
            <w:r w:rsidRPr="00865508">
              <w:t xml:space="preserve"> </w:t>
            </w:r>
            <w:proofErr w:type="spellStart"/>
            <w:r w:rsidRPr="00865508">
              <w:t>mới</w:t>
            </w:r>
            <w:proofErr w:type="spellEnd"/>
            <w:r w:rsidRPr="00865508">
              <w:t xml:space="preserve">, </w:t>
            </w:r>
            <w:proofErr w:type="spellStart"/>
            <w:r w:rsidRPr="00865508">
              <w:t>xác</w:t>
            </w:r>
            <w:proofErr w:type="spellEnd"/>
            <w:r w:rsidRPr="00865508">
              <w:t xml:space="preserve"> </w:t>
            </w:r>
            <w:proofErr w:type="spellStart"/>
            <w:r w:rsidRPr="00865508">
              <w:t>nhận</w:t>
            </w:r>
            <w:proofErr w:type="spellEnd"/>
            <w:r w:rsidRPr="00865508">
              <w:t xml:space="preserve"> </w:t>
            </w:r>
            <w:proofErr w:type="spellStart"/>
            <w:r w:rsidRPr="00865508">
              <w:t>mật</w:t>
            </w:r>
            <w:proofErr w:type="spellEnd"/>
            <w:r w:rsidRPr="00865508">
              <w:t xml:space="preserve"> </w:t>
            </w:r>
            <w:proofErr w:type="spellStart"/>
            <w:r w:rsidRPr="00865508">
              <w:t>khẩu</w:t>
            </w:r>
            <w:proofErr w:type="spellEnd"/>
            <w:r w:rsidRPr="00865508">
              <w:t xml:space="preserve"> </w:t>
            </w:r>
            <w:proofErr w:type="spellStart"/>
            <w:r w:rsidRPr="00865508">
              <w:t>mới</w:t>
            </w:r>
            <w:proofErr w:type="spellEnd"/>
          </w:p>
        </w:tc>
        <w:tc>
          <w:tcPr>
            <w:tcW w:w="3447" w:type="dxa"/>
          </w:tcPr>
          <w:p w14:paraId="5C08810F"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thông</w:t>
            </w:r>
            <w:proofErr w:type="spellEnd"/>
            <w:r w:rsidRPr="00865508">
              <w:t xml:space="preserve"> </w:t>
            </w:r>
            <w:proofErr w:type="spellStart"/>
            <w:r w:rsidRPr="00865508">
              <w:t>báo</w:t>
            </w:r>
            <w:proofErr w:type="spellEnd"/>
            <w:r w:rsidRPr="00865508">
              <w:t xml:space="preserve"> </w:t>
            </w:r>
            <w:proofErr w:type="spellStart"/>
            <w:r w:rsidRPr="00865508">
              <w:t>người</w:t>
            </w:r>
            <w:proofErr w:type="spellEnd"/>
            <w:r w:rsidRPr="00865508">
              <w:t xml:space="preserve"> </w:t>
            </w:r>
            <w:proofErr w:type="spellStart"/>
            <w:r w:rsidRPr="00865508">
              <w:t>dùng</w:t>
            </w:r>
            <w:proofErr w:type="spellEnd"/>
            <w:r w:rsidRPr="00865508">
              <w:t xml:space="preserve"> </w:t>
            </w:r>
            <w:proofErr w:type="spellStart"/>
            <w:r w:rsidRPr="00865508">
              <w:t>đăng</w:t>
            </w:r>
            <w:proofErr w:type="spellEnd"/>
            <w:r w:rsidRPr="00865508">
              <w:t xml:space="preserve"> </w:t>
            </w:r>
            <w:proofErr w:type="spellStart"/>
            <w:r w:rsidRPr="00865508">
              <w:t>xuất</w:t>
            </w:r>
            <w:proofErr w:type="spellEnd"/>
            <w:r w:rsidRPr="00865508">
              <w:t xml:space="preserve"> </w:t>
            </w:r>
            <w:proofErr w:type="spellStart"/>
            <w:r w:rsidRPr="00865508">
              <w:t>và</w:t>
            </w:r>
            <w:proofErr w:type="spellEnd"/>
            <w:r w:rsidRPr="00865508">
              <w:t xml:space="preserve"> </w:t>
            </w:r>
            <w:proofErr w:type="spellStart"/>
            <w:r w:rsidRPr="00865508">
              <w:t>trở</w:t>
            </w:r>
            <w:proofErr w:type="spellEnd"/>
            <w:r w:rsidRPr="00865508">
              <w:t xml:space="preserve"> </w:t>
            </w:r>
            <w:proofErr w:type="spellStart"/>
            <w:r w:rsidRPr="00865508">
              <w:t>lại</w:t>
            </w:r>
            <w:proofErr w:type="spellEnd"/>
            <w:r w:rsidRPr="00865508">
              <w:t xml:space="preserve"> </w:t>
            </w:r>
            <w:proofErr w:type="spellStart"/>
            <w:r w:rsidRPr="00865508">
              <w:t>trang</w:t>
            </w:r>
            <w:proofErr w:type="spellEnd"/>
            <w:r w:rsidRPr="00865508">
              <w:t xml:space="preserve"> </w:t>
            </w:r>
            <w:proofErr w:type="spellStart"/>
            <w:r w:rsidRPr="00865508">
              <w:t>đăng</w:t>
            </w:r>
            <w:proofErr w:type="spellEnd"/>
            <w:r w:rsidRPr="00865508">
              <w:t xml:space="preserve"> </w:t>
            </w:r>
            <w:proofErr w:type="spellStart"/>
            <w:r w:rsidRPr="00865508">
              <w:t>nhập</w:t>
            </w:r>
            <w:proofErr w:type="spellEnd"/>
          </w:p>
        </w:tc>
      </w:tr>
      <w:tr w:rsidR="00CD35EC" w:rsidRPr="00865508" w14:paraId="6779C6E3" w14:textId="77777777">
        <w:tc>
          <w:tcPr>
            <w:tcW w:w="2122" w:type="dxa"/>
          </w:tcPr>
          <w:p w14:paraId="7A3C3820"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73420DB8" w14:textId="77777777" w:rsidR="00CD35EC" w:rsidRPr="00865508" w:rsidRDefault="00313C26">
            <w:pPr>
              <w:pStyle w:val="TableStyle"/>
            </w:pPr>
            <w:r w:rsidRPr="00865508">
              <w:t>+</w:t>
            </w:r>
            <w:proofErr w:type="spellStart"/>
            <w:r w:rsidRPr="00865508">
              <w:t>Mật</w:t>
            </w:r>
            <w:proofErr w:type="spellEnd"/>
            <w:r w:rsidRPr="00865508">
              <w:t xml:space="preserve"> </w:t>
            </w:r>
            <w:proofErr w:type="spellStart"/>
            <w:r w:rsidRPr="00865508">
              <w:t>khẩu</w:t>
            </w:r>
            <w:proofErr w:type="spellEnd"/>
            <w:r w:rsidRPr="00865508">
              <w:t xml:space="preserve"> </w:t>
            </w:r>
            <w:proofErr w:type="spellStart"/>
            <w:r w:rsidRPr="00865508">
              <w:t>trùng</w:t>
            </w:r>
            <w:proofErr w:type="spellEnd"/>
            <w:r w:rsidRPr="00865508">
              <w:t xml:space="preserve"> </w:t>
            </w:r>
            <w:proofErr w:type="spellStart"/>
            <w:r w:rsidRPr="00865508">
              <w:t>với</w:t>
            </w:r>
            <w:proofErr w:type="spellEnd"/>
            <w:r w:rsidRPr="00865508">
              <w:t xml:space="preserve"> </w:t>
            </w:r>
            <w:proofErr w:type="spellStart"/>
            <w:r w:rsidRPr="00865508">
              <w:t>mật</w:t>
            </w:r>
            <w:proofErr w:type="spellEnd"/>
            <w:r w:rsidRPr="00865508">
              <w:t xml:space="preserve"> </w:t>
            </w:r>
            <w:proofErr w:type="spellStart"/>
            <w:r w:rsidRPr="00865508">
              <w:t>khẩu</w:t>
            </w:r>
            <w:proofErr w:type="spellEnd"/>
            <w:r w:rsidRPr="00865508">
              <w:t xml:space="preserve"> </w:t>
            </w:r>
            <w:proofErr w:type="spellStart"/>
            <w:r w:rsidRPr="00865508">
              <w:t>cũ</w:t>
            </w:r>
            <w:proofErr w:type="spellEnd"/>
          </w:p>
          <w:p w14:paraId="481553D7" w14:textId="77777777" w:rsidR="00CD35EC" w:rsidRPr="00865508" w:rsidRDefault="00313C26">
            <w:pPr>
              <w:pStyle w:val="TableStyle"/>
            </w:pPr>
            <w:r w:rsidRPr="00865508">
              <w:t>+</w:t>
            </w:r>
            <w:proofErr w:type="spellStart"/>
            <w:r w:rsidRPr="00865508">
              <w:t>Mật</w:t>
            </w:r>
            <w:proofErr w:type="spellEnd"/>
            <w:r w:rsidRPr="00865508">
              <w:t xml:space="preserve"> </w:t>
            </w:r>
            <w:proofErr w:type="spellStart"/>
            <w:r w:rsidRPr="00865508">
              <w:t>khẩu</w:t>
            </w:r>
            <w:proofErr w:type="spellEnd"/>
            <w:r w:rsidRPr="00865508">
              <w:t xml:space="preserve"> </w:t>
            </w:r>
            <w:proofErr w:type="spellStart"/>
            <w:r w:rsidRPr="00865508">
              <w:t>mới</w:t>
            </w:r>
            <w:proofErr w:type="spellEnd"/>
            <w:r w:rsidRPr="00865508">
              <w:t xml:space="preserve"> </w:t>
            </w:r>
            <w:proofErr w:type="spellStart"/>
            <w:r w:rsidRPr="00865508">
              <w:t>không</w:t>
            </w:r>
            <w:proofErr w:type="spellEnd"/>
            <w:r w:rsidRPr="00865508">
              <w:t xml:space="preserve"> </w:t>
            </w:r>
            <w:proofErr w:type="spellStart"/>
            <w:r w:rsidRPr="00865508">
              <w:t>đạt</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(8 </w:t>
            </w:r>
            <w:proofErr w:type="spellStart"/>
            <w:r w:rsidRPr="00865508">
              <w:t>kí</w:t>
            </w:r>
            <w:proofErr w:type="spellEnd"/>
            <w:r w:rsidRPr="00865508">
              <w:t xml:space="preserve"> </w:t>
            </w:r>
            <w:proofErr w:type="spellStart"/>
            <w:r w:rsidRPr="00865508">
              <w:t>tự</w:t>
            </w:r>
            <w:proofErr w:type="spellEnd"/>
            <w:r w:rsidRPr="00865508">
              <w:t>)</w:t>
            </w:r>
          </w:p>
          <w:p w14:paraId="753E2CA7" w14:textId="77777777" w:rsidR="00CD35EC" w:rsidRPr="00865508" w:rsidRDefault="00313C26">
            <w:pPr>
              <w:pStyle w:val="TableStyle"/>
            </w:pPr>
            <w:r w:rsidRPr="00865508">
              <w:t>+</w:t>
            </w:r>
            <w:proofErr w:type="spellStart"/>
            <w:r w:rsidRPr="00865508">
              <w:t>Nhập</w:t>
            </w:r>
            <w:proofErr w:type="spellEnd"/>
            <w:r w:rsidRPr="00865508">
              <w:t xml:space="preserve"> </w:t>
            </w:r>
            <w:proofErr w:type="spellStart"/>
            <w:r w:rsidRPr="00865508">
              <w:t>mật</w:t>
            </w:r>
            <w:proofErr w:type="spellEnd"/>
            <w:r w:rsidRPr="00865508">
              <w:t xml:space="preserve"> </w:t>
            </w:r>
            <w:proofErr w:type="spellStart"/>
            <w:r w:rsidRPr="00865508">
              <w:t>khẩu</w:t>
            </w:r>
            <w:proofErr w:type="spellEnd"/>
            <w:r w:rsidRPr="00865508">
              <w:t xml:space="preserve"> </w:t>
            </w:r>
            <w:proofErr w:type="spellStart"/>
            <w:r w:rsidRPr="00865508">
              <w:t>cũ</w:t>
            </w:r>
            <w:proofErr w:type="spellEnd"/>
            <w:r w:rsidRPr="00865508">
              <w:t xml:space="preserve"> </w:t>
            </w:r>
            <w:proofErr w:type="spellStart"/>
            <w:r w:rsidRPr="00865508">
              <w:t>không</w:t>
            </w:r>
            <w:proofErr w:type="spellEnd"/>
            <w:r w:rsidRPr="00865508">
              <w:t xml:space="preserve"> </w:t>
            </w:r>
            <w:proofErr w:type="spellStart"/>
            <w:r w:rsidRPr="00865508">
              <w:t>chính</w:t>
            </w:r>
            <w:proofErr w:type="spellEnd"/>
            <w:r w:rsidRPr="00865508">
              <w:t xml:space="preserve"> </w:t>
            </w:r>
            <w:proofErr w:type="spellStart"/>
            <w:r w:rsidRPr="00865508">
              <w:t>xác</w:t>
            </w:r>
            <w:proofErr w:type="spellEnd"/>
          </w:p>
          <w:p w14:paraId="6D4402CB" w14:textId="77777777" w:rsidR="00CD35EC" w:rsidRPr="00865508" w:rsidRDefault="00313C26">
            <w:pPr>
              <w:pStyle w:val="TableStyle"/>
            </w:pPr>
            <w:r w:rsidRPr="00865508">
              <w:t>+</w:t>
            </w:r>
            <w:proofErr w:type="spellStart"/>
            <w:r w:rsidRPr="00865508">
              <w:t>Nhập</w:t>
            </w:r>
            <w:proofErr w:type="spellEnd"/>
            <w:r w:rsidRPr="00865508">
              <w:t xml:space="preserve"> </w:t>
            </w:r>
            <w:proofErr w:type="spellStart"/>
            <w:r w:rsidRPr="00865508">
              <w:t>lại</w:t>
            </w:r>
            <w:proofErr w:type="spellEnd"/>
            <w:r w:rsidRPr="00865508">
              <w:t xml:space="preserve"> </w:t>
            </w:r>
            <w:proofErr w:type="spellStart"/>
            <w:r w:rsidRPr="00865508">
              <w:t>Mật</w:t>
            </w:r>
            <w:proofErr w:type="spellEnd"/>
            <w:r w:rsidRPr="00865508">
              <w:t xml:space="preserve"> </w:t>
            </w:r>
            <w:proofErr w:type="spellStart"/>
            <w:r w:rsidRPr="00865508">
              <w:t>khẩu</w:t>
            </w:r>
            <w:proofErr w:type="spellEnd"/>
            <w:r w:rsidRPr="00865508">
              <w:t xml:space="preserve"> </w:t>
            </w:r>
            <w:proofErr w:type="spellStart"/>
            <w:r w:rsidRPr="00865508">
              <w:t>mới</w:t>
            </w:r>
            <w:proofErr w:type="spellEnd"/>
            <w:r w:rsidRPr="00865508">
              <w:t xml:space="preserve"> </w:t>
            </w:r>
            <w:proofErr w:type="spellStart"/>
            <w:r w:rsidRPr="00865508">
              <w:t>không</w:t>
            </w:r>
            <w:proofErr w:type="spellEnd"/>
            <w:r w:rsidRPr="00865508">
              <w:t xml:space="preserve"> </w:t>
            </w:r>
            <w:proofErr w:type="spellStart"/>
            <w:r w:rsidRPr="00865508">
              <w:t>trùng</w:t>
            </w:r>
            <w:proofErr w:type="spellEnd"/>
            <w:r w:rsidRPr="00865508">
              <w:t xml:space="preserve"> </w:t>
            </w:r>
            <w:proofErr w:type="spellStart"/>
            <w:r w:rsidRPr="00865508">
              <w:t>với</w:t>
            </w:r>
            <w:proofErr w:type="spellEnd"/>
            <w:r w:rsidRPr="00865508">
              <w:t xml:space="preserve"> </w:t>
            </w:r>
            <w:proofErr w:type="spellStart"/>
            <w:r w:rsidRPr="00865508">
              <w:t>Mật</w:t>
            </w:r>
            <w:proofErr w:type="spellEnd"/>
            <w:r w:rsidRPr="00865508">
              <w:t xml:space="preserve"> </w:t>
            </w:r>
            <w:proofErr w:type="spellStart"/>
            <w:r w:rsidRPr="00865508">
              <w:t>khẩu</w:t>
            </w:r>
            <w:proofErr w:type="spellEnd"/>
            <w:r w:rsidRPr="00865508">
              <w:t xml:space="preserve"> </w:t>
            </w:r>
            <w:proofErr w:type="spellStart"/>
            <w:r w:rsidRPr="00865508">
              <w:t>mới</w:t>
            </w:r>
            <w:proofErr w:type="spellEnd"/>
            <w:r w:rsidRPr="00865508">
              <w:t xml:space="preserve"> </w:t>
            </w:r>
            <w:proofErr w:type="spellStart"/>
            <w:r w:rsidRPr="00865508">
              <w:t>vừa</w:t>
            </w:r>
            <w:proofErr w:type="spellEnd"/>
            <w:r w:rsidRPr="00865508">
              <w:t xml:space="preserve"> </w:t>
            </w:r>
            <w:proofErr w:type="spellStart"/>
            <w:r w:rsidRPr="00865508">
              <w:t>nhập</w:t>
            </w:r>
            <w:proofErr w:type="spellEnd"/>
          </w:p>
          <w:p w14:paraId="652C16F6" w14:textId="77777777" w:rsidR="00CD35EC" w:rsidRPr="00865508" w:rsidRDefault="00313C26">
            <w:pPr>
              <w:pStyle w:val="TableStyle"/>
            </w:pPr>
            <w:proofErr w:type="spellStart"/>
            <w:r w:rsidRPr="00865508">
              <w:t>Đổi</w:t>
            </w:r>
            <w:proofErr w:type="spellEnd"/>
            <w:r w:rsidRPr="00865508">
              <w:t xml:space="preserve"> </w:t>
            </w:r>
            <w:proofErr w:type="spellStart"/>
            <w:r w:rsidRPr="00865508">
              <w:t>mật</w:t>
            </w:r>
            <w:proofErr w:type="spellEnd"/>
            <w:r w:rsidRPr="00865508">
              <w:t xml:space="preserve"> </w:t>
            </w:r>
            <w:proofErr w:type="spellStart"/>
            <w:r w:rsidRPr="00865508">
              <w:t>khẩu</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r w:rsidRPr="00865508">
              <w:t xml:space="preserve">, </w:t>
            </w:r>
            <w:proofErr w:type="spellStart"/>
            <w:r w:rsidRPr="00865508">
              <w:t>và</w:t>
            </w:r>
            <w:proofErr w:type="spellEnd"/>
            <w:r w:rsidRPr="00865508">
              <w:t xml:space="preserve"> </w:t>
            </w:r>
            <w:proofErr w:type="spellStart"/>
            <w:r w:rsidRPr="00865508">
              <w:t>đăng</w:t>
            </w:r>
            <w:proofErr w:type="spellEnd"/>
            <w:r w:rsidRPr="00865508">
              <w:t xml:space="preserve"> </w:t>
            </w:r>
            <w:proofErr w:type="spellStart"/>
            <w:r w:rsidRPr="00865508">
              <w:t>nhập</w:t>
            </w:r>
            <w:proofErr w:type="spellEnd"/>
            <w:r w:rsidRPr="00865508">
              <w:t xml:space="preserve"> </w:t>
            </w:r>
            <w:proofErr w:type="spellStart"/>
            <w:r w:rsidRPr="00865508">
              <w:t>lại</w:t>
            </w:r>
            <w:proofErr w:type="spellEnd"/>
          </w:p>
        </w:tc>
      </w:tr>
    </w:tbl>
    <w:p w14:paraId="45CFE568" w14:textId="77777777" w:rsidR="00CD35EC" w:rsidRPr="004D4306" w:rsidRDefault="00313C26" w:rsidP="007F756A">
      <w:pPr>
        <w:pStyle w:val="indexTablestyle"/>
      </w:pPr>
      <w:bookmarkStart w:id="373" w:name="_Toc214004958"/>
      <w:r w:rsidRPr="00865508">
        <w:t>Bảng đặc tả đổi mật khẩu</w:t>
      </w:r>
      <w:bookmarkEnd w:id="373"/>
    </w:p>
    <w:p w14:paraId="4336B041" w14:textId="77777777" w:rsidR="00276309" w:rsidRPr="00B33E24" w:rsidRDefault="004D4306" w:rsidP="00276309">
      <w:pPr>
        <w:pStyle w:val="Heading4"/>
        <w:rPr>
          <w:lang w:val="pt-BR"/>
          <w:rPrChange w:id="374" w:author="Mạnh Dũng" w:date="2025-11-29T23:15:00Z" w16du:dateUtc="2025-11-29T16:15:00Z">
            <w:rPr>
              <w:lang w:val="en-US"/>
            </w:rPr>
          </w:rPrChange>
        </w:rPr>
      </w:pPr>
      <w:bookmarkStart w:id="375" w:name="_Toc214004925"/>
      <w:r w:rsidRPr="00B33E24">
        <w:rPr>
          <w:lang w:val="pt-BR"/>
          <w:rPrChange w:id="376" w:author="Mạnh Dũng" w:date="2025-11-29T23:15:00Z" w16du:dateUtc="2025-11-29T16:15:00Z">
            <w:rPr>
              <w:lang w:val="en-US"/>
            </w:rPr>
          </w:rPrChange>
        </w:rPr>
        <w:lastRenderedPageBreak/>
        <w:t>User xem danh sách yêu cầu</w:t>
      </w:r>
      <w:bookmarkEnd w:id="375"/>
    </w:p>
    <w:p w14:paraId="03776F8B" w14:textId="4AB62693" w:rsidR="004D4306" w:rsidRPr="00B33E24" w:rsidRDefault="00276309" w:rsidP="00276309">
      <w:pPr>
        <w:rPr>
          <w:lang w:val="pt-BR"/>
          <w:rPrChange w:id="377" w:author="Mạnh Dũng" w:date="2025-11-29T23:15:00Z" w16du:dateUtc="2025-11-29T16:15:00Z">
            <w:rPr>
              <w:lang w:val="en-US"/>
            </w:rPr>
          </w:rPrChange>
        </w:rPr>
      </w:pPr>
      <w:r w:rsidRPr="00B33E24">
        <w:rPr>
          <w:b/>
          <w:bCs/>
          <w:i/>
          <w:iCs/>
          <w:color w:val="EE0000"/>
          <w:sz w:val="22"/>
          <w:lang w:val="pt-BR"/>
          <w:rPrChange w:id="378" w:author="Mạnh Dũng" w:date="2025-11-29T23:15:00Z" w16du:dateUtc="2025-11-29T16:15:00Z">
            <w:rPr>
              <w:b/>
              <w:bCs/>
              <w:i/>
              <w:iCs/>
              <w:color w:val="EE0000"/>
              <w:sz w:val="22"/>
              <w:lang w:val="en-US"/>
            </w:rPr>
          </w:rPrChange>
        </w:rPr>
        <w:t>&lt;Thêm phần mô tả chi tiết chức năng&gt;</w:t>
      </w:r>
    </w:p>
    <w:tbl>
      <w:tblPr>
        <w:tblStyle w:val="a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68001D0C" w14:textId="77777777">
        <w:tc>
          <w:tcPr>
            <w:tcW w:w="2122" w:type="dxa"/>
          </w:tcPr>
          <w:p w14:paraId="53A092AF" w14:textId="77777777" w:rsidR="00CD35EC" w:rsidRPr="00865508" w:rsidRDefault="00313C26">
            <w:pPr>
              <w:pStyle w:val="TableStyle"/>
            </w:pPr>
            <w:proofErr w:type="spellStart"/>
            <w:r w:rsidRPr="00865508">
              <w:t>Usecase</w:t>
            </w:r>
            <w:proofErr w:type="spellEnd"/>
          </w:p>
        </w:tc>
        <w:tc>
          <w:tcPr>
            <w:tcW w:w="6894" w:type="dxa"/>
            <w:gridSpan w:val="2"/>
          </w:tcPr>
          <w:p w14:paraId="52281D7D" w14:textId="77777777" w:rsidR="00CD35EC" w:rsidRPr="00B33E24" w:rsidRDefault="00313C26">
            <w:pPr>
              <w:pStyle w:val="TableStyle"/>
              <w:rPr>
                <w:lang w:val="pt-BR"/>
                <w:rPrChange w:id="379" w:author="Mạnh Dũng" w:date="2025-11-29T23:15:00Z" w16du:dateUtc="2025-11-29T16:15:00Z">
                  <w:rPr/>
                </w:rPrChange>
              </w:rPr>
            </w:pPr>
            <w:r w:rsidRPr="00B33E24">
              <w:rPr>
                <w:lang w:val="pt-BR"/>
                <w:rPrChange w:id="380" w:author="Mạnh Dũng" w:date="2025-11-29T23:15:00Z" w16du:dateUtc="2025-11-29T16:15:00Z">
                  <w:rPr/>
                </w:rPrChange>
              </w:rPr>
              <w:t>Xem danh sách Yêu cầu</w:t>
            </w:r>
          </w:p>
        </w:tc>
      </w:tr>
      <w:tr w:rsidR="00CD35EC" w:rsidRPr="00865508" w14:paraId="2FCACF9B" w14:textId="77777777">
        <w:tc>
          <w:tcPr>
            <w:tcW w:w="2122" w:type="dxa"/>
          </w:tcPr>
          <w:p w14:paraId="676750FD"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019AEEE1" w14:textId="77777777" w:rsidR="00CD35EC" w:rsidRPr="00865508" w:rsidRDefault="00313C26">
            <w:pPr>
              <w:pStyle w:val="TableStyle"/>
            </w:pPr>
            <w:r w:rsidRPr="00865508">
              <w:t xml:space="preserve">Xem </w:t>
            </w:r>
            <w:proofErr w:type="spellStart"/>
            <w:r w:rsidRPr="00865508">
              <w:t>các</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đã</w:t>
            </w:r>
            <w:proofErr w:type="spellEnd"/>
            <w:r w:rsidRPr="00865508">
              <w:t xml:space="preserve"> </w:t>
            </w:r>
            <w:proofErr w:type="spellStart"/>
            <w:r w:rsidRPr="00865508">
              <w:t>tạo</w:t>
            </w:r>
            <w:proofErr w:type="spellEnd"/>
            <w:r w:rsidRPr="00865508">
              <w:t xml:space="preserve"> </w:t>
            </w:r>
            <w:proofErr w:type="spellStart"/>
            <w:r w:rsidRPr="00865508">
              <w:t>trên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7417362B" w14:textId="77777777">
        <w:tc>
          <w:tcPr>
            <w:tcW w:w="2122" w:type="dxa"/>
          </w:tcPr>
          <w:p w14:paraId="128B4B0C"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04CAD342"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xem</w:t>
            </w:r>
            <w:proofErr w:type="spellEnd"/>
            <w:r w:rsidRPr="00865508">
              <w:t xml:space="preserve"> chi </w:t>
            </w:r>
            <w:proofErr w:type="spellStart"/>
            <w:r w:rsidRPr="00865508">
              <w:t>tiết</w:t>
            </w:r>
            <w:proofErr w:type="spellEnd"/>
            <w:r w:rsidRPr="00865508">
              <w:t xml:space="preserve"> </w:t>
            </w:r>
            <w:proofErr w:type="spellStart"/>
            <w:r w:rsidRPr="00865508">
              <w:t>đơn</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đặt</w:t>
            </w:r>
            <w:proofErr w:type="spellEnd"/>
            <w:r w:rsidRPr="00865508">
              <w:t xml:space="preserve"> </w:t>
            </w:r>
            <w:proofErr w:type="spellStart"/>
            <w:r w:rsidRPr="00865508">
              <w:t>xe</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0098E566" w14:textId="77777777">
        <w:tc>
          <w:tcPr>
            <w:tcW w:w="2122" w:type="dxa"/>
          </w:tcPr>
          <w:p w14:paraId="3986181B"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68578512"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29F5E7B0" w14:textId="77777777">
        <w:tc>
          <w:tcPr>
            <w:tcW w:w="2122" w:type="dxa"/>
          </w:tcPr>
          <w:p w14:paraId="04A53614"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51183D56" w14:textId="77777777" w:rsidR="00CD35EC" w:rsidRPr="00B33E24" w:rsidRDefault="00313C26">
            <w:pPr>
              <w:pStyle w:val="TableStyle"/>
              <w:rPr>
                <w:lang w:val="pt-BR"/>
                <w:rPrChange w:id="381" w:author="Mạnh Dũng" w:date="2025-11-29T23:15:00Z" w16du:dateUtc="2025-11-29T16:15:00Z">
                  <w:rPr/>
                </w:rPrChange>
              </w:rPr>
            </w:pPr>
            <w:r w:rsidRPr="00B33E24">
              <w:rPr>
                <w:lang w:val="pt-BR"/>
                <w:rPrChange w:id="382" w:author="Mạnh Dũng" w:date="2025-11-29T23:15:00Z" w16du:dateUtc="2025-11-29T16:15:00Z">
                  <w:rPr/>
                </w:rPrChange>
              </w:rPr>
              <w:t>Xem danh sách Yêu cầu</w:t>
            </w:r>
          </w:p>
        </w:tc>
      </w:tr>
      <w:tr w:rsidR="00CD35EC" w:rsidRPr="00865508" w14:paraId="24341A73" w14:textId="77777777">
        <w:tc>
          <w:tcPr>
            <w:tcW w:w="2122" w:type="dxa"/>
          </w:tcPr>
          <w:p w14:paraId="59C6248D"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2175185B" w14:textId="77777777" w:rsidR="00CD35EC" w:rsidRPr="00865508" w:rsidRDefault="00313C26">
            <w:pPr>
              <w:pStyle w:val="TableStyle"/>
            </w:pPr>
            <w:r w:rsidRPr="00865508">
              <w:t xml:space="preserve">Xem </w:t>
            </w:r>
            <w:proofErr w:type="spellStart"/>
            <w:r w:rsidRPr="00865508">
              <w:t>danh</w:t>
            </w:r>
            <w:proofErr w:type="spellEnd"/>
            <w:r w:rsidRPr="00865508">
              <w:t xml:space="preserve"> </w:t>
            </w:r>
            <w:proofErr w:type="spellStart"/>
            <w:r w:rsidRPr="00865508">
              <w:t>sách</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2C330F38" w14:textId="77777777">
        <w:tc>
          <w:tcPr>
            <w:tcW w:w="2122" w:type="dxa"/>
            <w:vMerge w:val="restart"/>
          </w:tcPr>
          <w:p w14:paraId="7DE77AE0"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3461E00F" w14:textId="77777777" w:rsidR="00CD35EC" w:rsidRPr="00865508" w:rsidRDefault="00313C26">
            <w:pPr>
              <w:pStyle w:val="TableStyle"/>
            </w:pPr>
            <w:r w:rsidRPr="00865508">
              <w:t>Actor</w:t>
            </w:r>
          </w:p>
        </w:tc>
        <w:tc>
          <w:tcPr>
            <w:tcW w:w="3447" w:type="dxa"/>
          </w:tcPr>
          <w:p w14:paraId="29DD5C84" w14:textId="77777777" w:rsidR="00CD35EC" w:rsidRPr="00865508" w:rsidRDefault="00313C26">
            <w:pPr>
              <w:pStyle w:val="TableStyle"/>
            </w:pPr>
            <w:r w:rsidRPr="00865508">
              <w:t>System</w:t>
            </w:r>
          </w:p>
        </w:tc>
      </w:tr>
      <w:tr w:rsidR="00CD35EC" w:rsidRPr="00865508" w14:paraId="655F3A70" w14:textId="77777777">
        <w:tc>
          <w:tcPr>
            <w:tcW w:w="2122" w:type="dxa"/>
            <w:vMerge/>
          </w:tcPr>
          <w:p w14:paraId="3DDB93F6" w14:textId="77777777" w:rsidR="00CD35EC" w:rsidRPr="00865508" w:rsidRDefault="00CD35EC">
            <w:pPr>
              <w:pStyle w:val="TableStyle"/>
            </w:pPr>
          </w:p>
        </w:tc>
        <w:tc>
          <w:tcPr>
            <w:tcW w:w="3447" w:type="dxa"/>
          </w:tcPr>
          <w:p w14:paraId="2BC81C2F"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w:t>
            </w:r>
          </w:p>
        </w:tc>
        <w:tc>
          <w:tcPr>
            <w:tcW w:w="3447" w:type="dxa"/>
          </w:tcPr>
          <w:p w14:paraId="36EE0C6B"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r>
      <w:tr w:rsidR="00CD35EC" w:rsidRPr="00865508" w14:paraId="7D41C73F" w14:textId="77777777">
        <w:tc>
          <w:tcPr>
            <w:tcW w:w="2122" w:type="dxa"/>
            <w:vMerge/>
          </w:tcPr>
          <w:p w14:paraId="1151C52A" w14:textId="77777777" w:rsidR="00CD35EC" w:rsidRPr="00865508" w:rsidRDefault="00CD35EC">
            <w:pPr>
              <w:pStyle w:val="TableStyle"/>
            </w:pPr>
          </w:p>
        </w:tc>
        <w:tc>
          <w:tcPr>
            <w:tcW w:w="3447" w:type="dxa"/>
          </w:tcPr>
          <w:p w14:paraId="09059402"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yêu</w:t>
            </w:r>
            <w:proofErr w:type="spellEnd"/>
            <w:r w:rsidRPr="00865508">
              <w:t xml:space="preserve"> </w:t>
            </w:r>
            <w:proofErr w:type="spellStart"/>
            <w:proofErr w:type="gramStart"/>
            <w:r w:rsidRPr="00865508">
              <w:t>cầu</w:t>
            </w:r>
            <w:proofErr w:type="spellEnd"/>
            <w:r w:rsidRPr="00865508">
              <w:t xml:space="preserve">  </w:t>
            </w:r>
            <w:proofErr w:type="spellStart"/>
            <w:r w:rsidRPr="00865508">
              <w:t>muốn</w:t>
            </w:r>
            <w:proofErr w:type="spellEnd"/>
            <w:proofErr w:type="gramEnd"/>
            <w:r w:rsidRPr="00865508">
              <w:t xml:space="preserve"> </w:t>
            </w:r>
            <w:proofErr w:type="spellStart"/>
            <w:r w:rsidRPr="00865508">
              <w:t>xem</w:t>
            </w:r>
            <w:proofErr w:type="spellEnd"/>
          </w:p>
        </w:tc>
        <w:tc>
          <w:tcPr>
            <w:tcW w:w="3447" w:type="dxa"/>
          </w:tcPr>
          <w:p w14:paraId="360BC999"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thông</w:t>
            </w:r>
            <w:proofErr w:type="spellEnd"/>
            <w:r w:rsidRPr="00865508">
              <w:t xml:space="preserve"> tin </w:t>
            </w:r>
            <w:proofErr w:type="spellStart"/>
            <w:r w:rsidRPr="00865508">
              <w:t>của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r>
      <w:tr w:rsidR="00CD35EC" w:rsidRPr="00865508" w14:paraId="599FDB97" w14:textId="77777777">
        <w:tc>
          <w:tcPr>
            <w:tcW w:w="2122" w:type="dxa"/>
          </w:tcPr>
          <w:p w14:paraId="5F85C5D4"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2A033F4B" w14:textId="77777777" w:rsidR="00CD35EC" w:rsidRPr="00865508" w:rsidRDefault="00313C26">
            <w:pPr>
              <w:pStyle w:val="TableStyle"/>
            </w:pPr>
            <w:proofErr w:type="spellStart"/>
            <w:r w:rsidRPr="00865508">
              <w:t>Không</w:t>
            </w:r>
            <w:proofErr w:type="spellEnd"/>
          </w:p>
        </w:tc>
      </w:tr>
    </w:tbl>
    <w:p w14:paraId="64B8044C" w14:textId="77777777" w:rsidR="00CD35EC" w:rsidRPr="004D4306" w:rsidRDefault="00313C26" w:rsidP="007F756A">
      <w:pPr>
        <w:pStyle w:val="indexTablestyle"/>
      </w:pPr>
      <w:bookmarkStart w:id="383" w:name="_Toc214004959"/>
      <w:r w:rsidRPr="00865508">
        <w:t>Bảng đặc tả xem danh sách yêu cầu</w:t>
      </w:r>
      <w:bookmarkEnd w:id="383"/>
    </w:p>
    <w:p w14:paraId="038FC6E3" w14:textId="55D759D2" w:rsidR="004D4306" w:rsidRPr="004D4306" w:rsidRDefault="004D4306" w:rsidP="00276309">
      <w:pPr>
        <w:pStyle w:val="Heading4"/>
        <w:rPr>
          <w:lang w:val="en-US"/>
        </w:rPr>
      </w:pPr>
      <w:bookmarkStart w:id="384" w:name="_Toc214004926"/>
      <w:proofErr w:type="spellStart"/>
      <w:r>
        <w:rPr>
          <w:lang w:val="en-US"/>
        </w:rPr>
        <w:t>UseCase</w:t>
      </w:r>
      <w:proofErr w:type="spellEnd"/>
      <w:r>
        <w:rPr>
          <w:lang w:val="en-US"/>
        </w:rPr>
        <w:t xml:space="preserve"> </w:t>
      </w:r>
      <w:r w:rsidRPr="00865508">
        <w:t>Sửa yêu cầu</w:t>
      </w:r>
      <w:bookmarkEnd w:id="384"/>
    </w:p>
    <w:tbl>
      <w:tblPr>
        <w:tblStyle w:val="a5"/>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7D97ED7A" w14:textId="77777777">
        <w:tc>
          <w:tcPr>
            <w:tcW w:w="2122" w:type="dxa"/>
          </w:tcPr>
          <w:p w14:paraId="0289CCA7" w14:textId="77777777" w:rsidR="00CD35EC" w:rsidRPr="00865508" w:rsidRDefault="00313C26">
            <w:pPr>
              <w:pStyle w:val="TableStyle"/>
            </w:pPr>
            <w:proofErr w:type="spellStart"/>
            <w:r w:rsidRPr="00865508">
              <w:t>Usecase</w:t>
            </w:r>
            <w:proofErr w:type="spellEnd"/>
          </w:p>
        </w:tc>
        <w:tc>
          <w:tcPr>
            <w:tcW w:w="6894" w:type="dxa"/>
            <w:gridSpan w:val="2"/>
          </w:tcPr>
          <w:p w14:paraId="7B7CCB80" w14:textId="77777777" w:rsidR="00CD35EC" w:rsidRPr="00865508" w:rsidRDefault="00313C26">
            <w:pPr>
              <w:pStyle w:val="TableStyle"/>
            </w:pPr>
            <w:r w:rsidRPr="00865508">
              <w:t xml:space="preserve">Sửa </w:t>
            </w:r>
            <w:proofErr w:type="spellStart"/>
            <w:r w:rsidRPr="00865508">
              <w:t>yêu</w:t>
            </w:r>
            <w:proofErr w:type="spellEnd"/>
            <w:r w:rsidRPr="00865508">
              <w:t xml:space="preserve"> </w:t>
            </w:r>
            <w:proofErr w:type="spellStart"/>
            <w:r w:rsidRPr="00865508">
              <w:t>cầu</w:t>
            </w:r>
            <w:proofErr w:type="spellEnd"/>
          </w:p>
        </w:tc>
      </w:tr>
      <w:tr w:rsidR="00CD35EC" w:rsidRPr="00865508" w14:paraId="7A0AD5B3" w14:textId="77777777">
        <w:tc>
          <w:tcPr>
            <w:tcW w:w="2122" w:type="dxa"/>
          </w:tcPr>
          <w:p w14:paraId="487E5B87"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328A2DC6" w14:textId="77777777" w:rsidR="00CD35EC" w:rsidRPr="00865508" w:rsidRDefault="00313C26">
            <w:pPr>
              <w:pStyle w:val="TableStyle"/>
            </w:pPr>
            <w:r w:rsidRPr="00865508">
              <w:t xml:space="preserve">Sửa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7FBD74C8" w14:textId="77777777">
        <w:tc>
          <w:tcPr>
            <w:tcW w:w="2122" w:type="dxa"/>
          </w:tcPr>
          <w:p w14:paraId="0CB52CE4"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1D87D9DB"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sửa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7E10BE08" w14:textId="77777777">
        <w:tc>
          <w:tcPr>
            <w:tcW w:w="2122" w:type="dxa"/>
          </w:tcPr>
          <w:p w14:paraId="22360EC6"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0EE18DFC"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1BB8D182" w14:textId="77777777">
        <w:tc>
          <w:tcPr>
            <w:tcW w:w="2122" w:type="dxa"/>
          </w:tcPr>
          <w:p w14:paraId="63572FAA"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22CC8937" w14:textId="77777777" w:rsidR="00CD35EC" w:rsidRPr="00865508" w:rsidRDefault="00313C26">
            <w:pPr>
              <w:pStyle w:val="TableStyle"/>
            </w:pPr>
            <w:r w:rsidRPr="00865508">
              <w:t xml:space="preserve">Sửa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34604D16" w14:textId="77777777">
        <w:tc>
          <w:tcPr>
            <w:tcW w:w="2122" w:type="dxa"/>
          </w:tcPr>
          <w:p w14:paraId="1C4A297E"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64268244" w14:textId="77777777" w:rsidR="00CD35EC" w:rsidRPr="00865508" w:rsidRDefault="00313C26">
            <w:pPr>
              <w:pStyle w:val="TableStyle"/>
            </w:pPr>
            <w:r w:rsidRPr="00865508">
              <w:t xml:space="preserve">Sửa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7102F930" w14:textId="77777777">
        <w:tc>
          <w:tcPr>
            <w:tcW w:w="2122" w:type="dxa"/>
            <w:vMerge w:val="restart"/>
          </w:tcPr>
          <w:p w14:paraId="6D7A0B6C"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7E15248B" w14:textId="77777777" w:rsidR="00CD35EC" w:rsidRPr="00865508" w:rsidRDefault="00313C26">
            <w:pPr>
              <w:pStyle w:val="TableStyle"/>
            </w:pPr>
            <w:r w:rsidRPr="00865508">
              <w:t>Actor</w:t>
            </w:r>
          </w:p>
        </w:tc>
        <w:tc>
          <w:tcPr>
            <w:tcW w:w="3447" w:type="dxa"/>
          </w:tcPr>
          <w:p w14:paraId="0C27E182" w14:textId="77777777" w:rsidR="00CD35EC" w:rsidRPr="00865508" w:rsidRDefault="00313C26">
            <w:pPr>
              <w:pStyle w:val="TableStyle"/>
            </w:pPr>
            <w:r w:rsidRPr="00865508">
              <w:t>System</w:t>
            </w:r>
          </w:p>
        </w:tc>
      </w:tr>
      <w:tr w:rsidR="00CD35EC" w:rsidRPr="00865508" w14:paraId="46B06ADA" w14:textId="77777777">
        <w:tc>
          <w:tcPr>
            <w:tcW w:w="2122" w:type="dxa"/>
            <w:vMerge/>
          </w:tcPr>
          <w:p w14:paraId="1A1E92C9" w14:textId="77777777" w:rsidR="00CD35EC" w:rsidRPr="00865508" w:rsidRDefault="00CD35EC">
            <w:pPr>
              <w:pStyle w:val="TableStyle"/>
            </w:pPr>
          </w:p>
        </w:tc>
        <w:tc>
          <w:tcPr>
            <w:tcW w:w="3447" w:type="dxa"/>
          </w:tcPr>
          <w:p w14:paraId="21F1F5AC"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w:t>
            </w:r>
          </w:p>
        </w:tc>
        <w:tc>
          <w:tcPr>
            <w:tcW w:w="3447" w:type="dxa"/>
          </w:tcPr>
          <w:p w14:paraId="5A6A9A5B"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r>
      <w:tr w:rsidR="00CD35EC" w:rsidRPr="00865508" w14:paraId="4CD2D46A" w14:textId="77777777">
        <w:tc>
          <w:tcPr>
            <w:tcW w:w="2122" w:type="dxa"/>
            <w:vMerge/>
          </w:tcPr>
          <w:p w14:paraId="79000635" w14:textId="77777777" w:rsidR="00CD35EC" w:rsidRPr="00865508" w:rsidRDefault="00CD35EC">
            <w:pPr>
              <w:pStyle w:val="TableStyle"/>
            </w:pPr>
          </w:p>
        </w:tc>
        <w:tc>
          <w:tcPr>
            <w:tcW w:w="3447" w:type="dxa"/>
          </w:tcPr>
          <w:p w14:paraId="10FB175E"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sửa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cần</w:t>
            </w:r>
            <w:proofErr w:type="spellEnd"/>
            <w:r w:rsidRPr="00865508">
              <w:t xml:space="preserve"> </w:t>
            </w:r>
            <w:proofErr w:type="spellStart"/>
            <w:r w:rsidRPr="00865508">
              <w:t>sửa</w:t>
            </w:r>
            <w:proofErr w:type="spellEnd"/>
          </w:p>
        </w:tc>
        <w:tc>
          <w:tcPr>
            <w:tcW w:w="3447" w:type="dxa"/>
          </w:tcPr>
          <w:p w14:paraId="0BBC2B39"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cập</w:t>
            </w:r>
            <w:proofErr w:type="spellEnd"/>
            <w:r w:rsidRPr="00865508">
              <w:t xml:space="preserve"> </w:t>
            </w:r>
            <w:proofErr w:type="spellStart"/>
            <w:r w:rsidRPr="00865508">
              <w:t>nhật</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r>
      <w:tr w:rsidR="00CD35EC" w:rsidRPr="00865508" w14:paraId="4D565CE5" w14:textId="77777777">
        <w:tc>
          <w:tcPr>
            <w:tcW w:w="2122" w:type="dxa"/>
            <w:vMerge/>
          </w:tcPr>
          <w:p w14:paraId="4F2BD4E0" w14:textId="77777777" w:rsidR="00CD35EC" w:rsidRPr="00865508" w:rsidRDefault="00CD35EC">
            <w:pPr>
              <w:pStyle w:val="TableStyle"/>
            </w:pPr>
          </w:p>
        </w:tc>
        <w:tc>
          <w:tcPr>
            <w:tcW w:w="3447" w:type="dxa"/>
          </w:tcPr>
          <w:p w14:paraId="5F928491"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sửa</w:t>
            </w:r>
            <w:proofErr w:type="spellEnd"/>
            <w:r w:rsidRPr="00865508">
              <w:t xml:space="preserve"> </w:t>
            </w:r>
            <w:proofErr w:type="spellStart"/>
            <w:r w:rsidRPr="00865508">
              <w:t>các</w:t>
            </w:r>
            <w:proofErr w:type="spellEnd"/>
            <w:r w:rsidRPr="00865508">
              <w:t xml:space="preserve"> </w:t>
            </w:r>
            <w:proofErr w:type="spellStart"/>
            <w:r w:rsidRPr="00865508">
              <w:t>thông</w:t>
            </w:r>
            <w:proofErr w:type="spellEnd"/>
            <w:r w:rsidRPr="00865508">
              <w:t xml:space="preserve"> tin </w:t>
            </w:r>
            <w:proofErr w:type="spellStart"/>
            <w:r w:rsidRPr="00865508">
              <w:t>của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c>
          <w:tcPr>
            <w:tcW w:w="3447" w:type="dxa"/>
          </w:tcPr>
          <w:p w14:paraId="12F49DCC" w14:textId="77777777" w:rsidR="00CD35EC" w:rsidRPr="00865508" w:rsidRDefault="00CD35EC">
            <w:pPr>
              <w:pStyle w:val="TableStyle"/>
            </w:pPr>
          </w:p>
        </w:tc>
      </w:tr>
      <w:tr w:rsidR="00CD35EC" w:rsidRPr="00865508" w14:paraId="1D2980A4" w14:textId="77777777">
        <w:tc>
          <w:tcPr>
            <w:tcW w:w="2122" w:type="dxa"/>
            <w:vMerge/>
          </w:tcPr>
          <w:p w14:paraId="0536A977" w14:textId="77777777" w:rsidR="00CD35EC" w:rsidRPr="00865508" w:rsidRDefault="00CD35EC">
            <w:pPr>
              <w:pStyle w:val="TableStyle"/>
            </w:pPr>
          </w:p>
        </w:tc>
        <w:tc>
          <w:tcPr>
            <w:tcW w:w="3447" w:type="dxa"/>
          </w:tcPr>
          <w:p w14:paraId="1D0FFFC4"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cập</w:t>
            </w:r>
            <w:proofErr w:type="spellEnd"/>
            <w:r w:rsidRPr="00865508">
              <w:t xml:space="preserve"> </w:t>
            </w:r>
            <w:proofErr w:type="spellStart"/>
            <w:r w:rsidRPr="00865508">
              <w:t>nhật</w:t>
            </w:r>
            <w:proofErr w:type="spellEnd"/>
          </w:p>
        </w:tc>
        <w:tc>
          <w:tcPr>
            <w:tcW w:w="3447" w:type="dxa"/>
          </w:tcPr>
          <w:p w14:paraId="09D3CB43" w14:textId="77777777" w:rsidR="00CD35EC" w:rsidRPr="00865508" w:rsidRDefault="00313C26">
            <w:pPr>
              <w:pStyle w:val="TableStyle"/>
            </w:pPr>
            <w:r w:rsidRPr="00865508">
              <w:t xml:space="preserve">Thông tin </w:t>
            </w:r>
            <w:proofErr w:type="spellStart"/>
            <w:r w:rsidRPr="00865508">
              <w:t>của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được</w:t>
            </w:r>
            <w:proofErr w:type="spellEnd"/>
            <w:r w:rsidRPr="00865508">
              <w:t xml:space="preserve"> </w:t>
            </w:r>
            <w:proofErr w:type="spellStart"/>
            <w:r w:rsidRPr="00865508">
              <w:t>cập</w:t>
            </w:r>
            <w:proofErr w:type="spellEnd"/>
            <w:r w:rsidRPr="00865508">
              <w:t xml:space="preserve"> </w:t>
            </w:r>
            <w:proofErr w:type="spellStart"/>
            <w:r w:rsidRPr="00865508">
              <w:t>nhật</w:t>
            </w:r>
            <w:proofErr w:type="spellEnd"/>
            <w:r w:rsidRPr="00865508">
              <w:t xml:space="preserve"> </w:t>
            </w:r>
            <w:proofErr w:type="spellStart"/>
            <w:r w:rsidRPr="00865508">
              <w:t>vào</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25F6EE06" w14:textId="77777777">
        <w:tc>
          <w:tcPr>
            <w:tcW w:w="2122" w:type="dxa"/>
          </w:tcPr>
          <w:p w14:paraId="5C38C900"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0983F266" w14:textId="77777777" w:rsidR="00CD35EC" w:rsidRPr="00865508" w:rsidRDefault="00313C26">
            <w:pPr>
              <w:pStyle w:val="TableStyle"/>
            </w:pPr>
            <w:proofErr w:type="spellStart"/>
            <w:r w:rsidRPr="00865508">
              <w:t>Không</w:t>
            </w:r>
            <w:proofErr w:type="spellEnd"/>
          </w:p>
        </w:tc>
      </w:tr>
    </w:tbl>
    <w:p w14:paraId="0D163426" w14:textId="77777777" w:rsidR="00CD35EC" w:rsidRPr="004D4306" w:rsidRDefault="00313C26" w:rsidP="007F756A">
      <w:pPr>
        <w:pStyle w:val="indexTablestyle"/>
      </w:pPr>
      <w:bookmarkStart w:id="385" w:name="_Toc214004960"/>
      <w:r w:rsidRPr="00865508">
        <w:t>Bảng đặc tả Sửa yêu cầu</w:t>
      </w:r>
      <w:bookmarkEnd w:id="385"/>
    </w:p>
    <w:p w14:paraId="5321C51A" w14:textId="03EEDCA5" w:rsidR="004D4306" w:rsidRPr="00865508" w:rsidRDefault="004D4306" w:rsidP="00276309">
      <w:pPr>
        <w:pStyle w:val="Heading4"/>
      </w:pPr>
      <w:bookmarkStart w:id="386" w:name="_Toc214004927"/>
      <w:proofErr w:type="spellStart"/>
      <w:r>
        <w:rPr>
          <w:lang w:val="en-US"/>
        </w:rPr>
        <w:t>UseCase</w:t>
      </w:r>
      <w:proofErr w:type="spellEnd"/>
      <w:r>
        <w:rPr>
          <w:lang w:val="en-US"/>
        </w:rPr>
        <w:t xml:space="preserve"> </w:t>
      </w:r>
      <w:r w:rsidRPr="00865508">
        <w:t>Thêm yêu cầu</w:t>
      </w:r>
      <w:bookmarkEnd w:id="386"/>
    </w:p>
    <w:tbl>
      <w:tblPr>
        <w:tblStyle w:val="a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617B5CA0" w14:textId="77777777">
        <w:tc>
          <w:tcPr>
            <w:tcW w:w="2122" w:type="dxa"/>
          </w:tcPr>
          <w:p w14:paraId="27DB52B9" w14:textId="77777777" w:rsidR="00CD35EC" w:rsidRPr="00865508" w:rsidRDefault="00313C26">
            <w:pPr>
              <w:pStyle w:val="TableStyle"/>
            </w:pPr>
            <w:proofErr w:type="spellStart"/>
            <w:r w:rsidRPr="00865508">
              <w:t>Usecase</w:t>
            </w:r>
            <w:proofErr w:type="spellEnd"/>
          </w:p>
        </w:tc>
        <w:tc>
          <w:tcPr>
            <w:tcW w:w="6894" w:type="dxa"/>
            <w:gridSpan w:val="2"/>
          </w:tcPr>
          <w:p w14:paraId="24015089"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r>
      <w:tr w:rsidR="00CD35EC" w:rsidRPr="00865508" w14:paraId="06749AE0" w14:textId="77777777">
        <w:tc>
          <w:tcPr>
            <w:tcW w:w="2122" w:type="dxa"/>
          </w:tcPr>
          <w:p w14:paraId="549D638E"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35011AF9"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3489B53C" w14:textId="77777777">
        <w:tc>
          <w:tcPr>
            <w:tcW w:w="2122" w:type="dxa"/>
          </w:tcPr>
          <w:p w14:paraId="426643BD"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6841849F"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Thêm</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2D25C8BC" w14:textId="77777777">
        <w:tc>
          <w:tcPr>
            <w:tcW w:w="2122" w:type="dxa"/>
          </w:tcPr>
          <w:p w14:paraId="21FA80BC"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22298025"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44CF98C1" w14:textId="77777777">
        <w:tc>
          <w:tcPr>
            <w:tcW w:w="2122" w:type="dxa"/>
          </w:tcPr>
          <w:p w14:paraId="1D929E1B"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1CC82211"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2F56F181" w14:textId="77777777">
        <w:tc>
          <w:tcPr>
            <w:tcW w:w="2122" w:type="dxa"/>
          </w:tcPr>
          <w:p w14:paraId="6B23EEE4"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5C90854E"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23C70D66" w14:textId="77777777">
        <w:tc>
          <w:tcPr>
            <w:tcW w:w="2122" w:type="dxa"/>
            <w:vMerge w:val="restart"/>
          </w:tcPr>
          <w:p w14:paraId="357BB87B"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66611F9F" w14:textId="77777777" w:rsidR="00CD35EC" w:rsidRPr="00865508" w:rsidRDefault="00313C26">
            <w:pPr>
              <w:pStyle w:val="TableStyle"/>
            </w:pPr>
            <w:r w:rsidRPr="00865508">
              <w:t>Actor</w:t>
            </w:r>
          </w:p>
        </w:tc>
        <w:tc>
          <w:tcPr>
            <w:tcW w:w="3447" w:type="dxa"/>
          </w:tcPr>
          <w:p w14:paraId="370707E8" w14:textId="77777777" w:rsidR="00CD35EC" w:rsidRPr="00865508" w:rsidRDefault="00313C26">
            <w:pPr>
              <w:pStyle w:val="TableStyle"/>
            </w:pPr>
            <w:r w:rsidRPr="00865508">
              <w:t>System</w:t>
            </w:r>
          </w:p>
        </w:tc>
      </w:tr>
      <w:tr w:rsidR="00CD35EC" w:rsidRPr="00865508" w14:paraId="7E611379" w14:textId="77777777">
        <w:tc>
          <w:tcPr>
            <w:tcW w:w="2122" w:type="dxa"/>
            <w:vMerge/>
          </w:tcPr>
          <w:p w14:paraId="2659CBC9" w14:textId="77777777" w:rsidR="00CD35EC" w:rsidRPr="00865508" w:rsidRDefault="00CD35EC">
            <w:pPr>
              <w:pStyle w:val="TableStyle"/>
            </w:pPr>
          </w:p>
        </w:tc>
        <w:tc>
          <w:tcPr>
            <w:tcW w:w="3447" w:type="dxa"/>
          </w:tcPr>
          <w:p w14:paraId="5DEBADAB"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w:t>
            </w:r>
          </w:p>
        </w:tc>
        <w:tc>
          <w:tcPr>
            <w:tcW w:w="3447" w:type="dxa"/>
          </w:tcPr>
          <w:p w14:paraId="3572562F"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r>
      <w:tr w:rsidR="00CD35EC" w:rsidRPr="00865508" w14:paraId="4F838798" w14:textId="77777777">
        <w:tc>
          <w:tcPr>
            <w:tcW w:w="2122" w:type="dxa"/>
            <w:vMerge/>
          </w:tcPr>
          <w:p w14:paraId="6D351751" w14:textId="77777777" w:rsidR="00CD35EC" w:rsidRPr="00865508" w:rsidRDefault="00CD35EC">
            <w:pPr>
              <w:pStyle w:val="TableStyle"/>
            </w:pPr>
          </w:p>
        </w:tc>
        <w:tc>
          <w:tcPr>
            <w:tcW w:w="3447" w:type="dxa"/>
          </w:tcPr>
          <w:p w14:paraId="28CC8320"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Thêm</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c>
          <w:tcPr>
            <w:tcW w:w="3447" w:type="dxa"/>
          </w:tcPr>
          <w:p w14:paraId="48CF307A"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thêm</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mới</w:t>
            </w:r>
            <w:proofErr w:type="spellEnd"/>
          </w:p>
        </w:tc>
      </w:tr>
      <w:tr w:rsidR="00CD35EC" w:rsidRPr="00865508" w14:paraId="05968225" w14:textId="77777777">
        <w:tc>
          <w:tcPr>
            <w:tcW w:w="2122" w:type="dxa"/>
            <w:vMerge/>
          </w:tcPr>
          <w:p w14:paraId="03F5B2CE" w14:textId="77777777" w:rsidR="00CD35EC" w:rsidRPr="00865508" w:rsidRDefault="00CD35EC">
            <w:pPr>
              <w:pStyle w:val="TableStyle"/>
            </w:pPr>
          </w:p>
        </w:tc>
        <w:tc>
          <w:tcPr>
            <w:tcW w:w="3447" w:type="dxa"/>
          </w:tcPr>
          <w:p w14:paraId="03D9417C"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nhập</w:t>
            </w:r>
            <w:proofErr w:type="spellEnd"/>
            <w:r w:rsidRPr="00865508">
              <w:t xml:space="preserve"> </w:t>
            </w:r>
            <w:proofErr w:type="spellStart"/>
            <w:r w:rsidRPr="00865508">
              <w:t>các</w:t>
            </w:r>
            <w:proofErr w:type="spellEnd"/>
            <w:r w:rsidRPr="00865508">
              <w:t xml:space="preserve"> </w:t>
            </w:r>
            <w:proofErr w:type="spellStart"/>
            <w:r w:rsidRPr="00865508">
              <w:t>thông</w:t>
            </w:r>
            <w:proofErr w:type="spellEnd"/>
            <w:r w:rsidRPr="00865508">
              <w:t xml:space="preserve"> tin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c>
          <w:tcPr>
            <w:tcW w:w="3447" w:type="dxa"/>
          </w:tcPr>
          <w:p w14:paraId="40B1F1D0" w14:textId="77777777" w:rsidR="00CD35EC" w:rsidRPr="00865508" w:rsidRDefault="00CD35EC">
            <w:pPr>
              <w:pStyle w:val="TableStyle"/>
            </w:pPr>
          </w:p>
        </w:tc>
      </w:tr>
      <w:tr w:rsidR="00CD35EC" w:rsidRPr="00865508" w14:paraId="4F32B6B7" w14:textId="77777777">
        <w:tc>
          <w:tcPr>
            <w:tcW w:w="2122" w:type="dxa"/>
            <w:vMerge/>
          </w:tcPr>
          <w:p w14:paraId="7A0B8726" w14:textId="77777777" w:rsidR="00CD35EC" w:rsidRPr="00865508" w:rsidRDefault="00CD35EC">
            <w:pPr>
              <w:pStyle w:val="TableStyle"/>
            </w:pPr>
          </w:p>
        </w:tc>
        <w:tc>
          <w:tcPr>
            <w:tcW w:w="3447" w:type="dxa"/>
          </w:tcPr>
          <w:p w14:paraId="274CC879"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thêm</w:t>
            </w:r>
            <w:proofErr w:type="spellEnd"/>
          </w:p>
        </w:tc>
        <w:tc>
          <w:tcPr>
            <w:tcW w:w="3447" w:type="dxa"/>
          </w:tcPr>
          <w:p w14:paraId="47B3939D" w14:textId="77777777" w:rsidR="00CD35EC" w:rsidRPr="00865508" w:rsidRDefault="00313C26">
            <w:pPr>
              <w:pStyle w:val="TableStyle"/>
            </w:pPr>
            <w:r w:rsidRPr="00865508">
              <w:t xml:space="preserve">Thông tin </w:t>
            </w:r>
            <w:proofErr w:type="spellStart"/>
            <w:r w:rsidRPr="00865508">
              <w:t>của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được</w:t>
            </w:r>
            <w:proofErr w:type="spellEnd"/>
            <w:r w:rsidRPr="00865508">
              <w:t xml:space="preserve"> </w:t>
            </w:r>
            <w:proofErr w:type="spellStart"/>
            <w:r w:rsidRPr="00865508">
              <w:t>thêm</w:t>
            </w:r>
            <w:proofErr w:type="spellEnd"/>
            <w:r w:rsidRPr="00865508">
              <w:t xml:space="preserve"> </w:t>
            </w:r>
            <w:proofErr w:type="spellStart"/>
            <w:r w:rsidRPr="00865508">
              <w:t>vào</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58AE648A" w14:textId="77777777">
        <w:tc>
          <w:tcPr>
            <w:tcW w:w="2122" w:type="dxa"/>
          </w:tcPr>
          <w:p w14:paraId="67986BA9"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5D6722C9" w14:textId="77777777" w:rsidR="00CD35EC" w:rsidRPr="00865508" w:rsidRDefault="00313C26">
            <w:pPr>
              <w:pStyle w:val="TableStyle"/>
            </w:pPr>
            <w:proofErr w:type="spellStart"/>
            <w:r w:rsidRPr="00865508">
              <w:t>Không</w:t>
            </w:r>
            <w:proofErr w:type="spellEnd"/>
          </w:p>
        </w:tc>
      </w:tr>
    </w:tbl>
    <w:p w14:paraId="3553F513" w14:textId="77777777" w:rsidR="00CD35EC" w:rsidRPr="004D4306" w:rsidRDefault="00313C26" w:rsidP="007F756A">
      <w:pPr>
        <w:pStyle w:val="indexTablestyle"/>
      </w:pPr>
      <w:bookmarkStart w:id="387" w:name="_Toc214004961"/>
      <w:r w:rsidRPr="00865508">
        <w:t>Bảng đặc tả thêm yêu cầu</w:t>
      </w:r>
      <w:bookmarkEnd w:id="387"/>
    </w:p>
    <w:p w14:paraId="281C92FB" w14:textId="19CCA739" w:rsidR="004D4306" w:rsidRPr="004D4306" w:rsidRDefault="004D4306" w:rsidP="00276309">
      <w:pPr>
        <w:pStyle w:val="Heading4"/>
        <w:rPr>
          <w:lang w:val="en-US"/>
        </w:rPr>
      </w:pPr>
      <w:bookmarkStart w:id="388" w:name="_Toc214004928"/>
      <w:proofErr w:type="spellStart"/>
      <w:r>
        <w:rPr>
          <w:lang w:val="en-US"/>
        </w:rPr>
        <w:t>UseCase</w:t>
      </w:r>
      <w:proofErr w:type="spellEnd"/>
      <w:r>
        <w:rPr>
          <w:lang w:val="en-US"/>
        </w:rPr>
        <w:t xml:space="preserve"> </w:t>
      </w:r>
      <w:r w:rsidRPr="00865508">
        <w:t>Xóa yêu cầu</w:t>
      </w:r>
      <w:bookmarkEnd w:id="388"/>
    </w:p>
    <w:tbl>
      <w:tblPr>
        <w:tblStyle w:val="a7"/>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2FC30364" w14:textId="77777777">
        <w:tc>
          <w:tcPr>
            <w:tcW w:w="2122" w:type="dxa"/>
          </w:tcPr>
          <w:p w14:paraId="70EDA5CD" w14:textId="77777777" w:rsidR="00CD35EC" w:rsidRPr="00865508" w:rsidRDefault="00313C26">
            <w:pPr>
              <w:pStyle w:val="TableStyle"/>
            </w:pPr>
            <w:proofErr w:type="spellStart"/>
            <w:r w:rsidRPr="00865508">
              <w:t>Usecase</w:t>
            </w:r>
            <w:proofErr w:type="spellEnd"/>
          </w:p>
        </w:tc>
        <w:tc>
          <w:tcPr>
            <w:tcW w:w="6894" w:type="dxa"/>
            <w:gridSpan w:val="2"/>
          </w:tcPr>
          <w:p w14:paraId="67FEA9BF"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r>
      <w:tr w:rsidR="00CD35EC" w:rsidRPr="00865508" w14:paraId="4842474E" w14:textId="77777777">
        <w:tc>
          <w:tcPr>
            <w:tcW w:w="2122" w:type="dxa"/>
          </w:tcPr>
          <w:p w14:paraId="6765E898"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4B99042E"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4EC02885" w14:textId="77777777">
        <w:tc>
          <w:tcPr>
            <w:tcW w:w="2122" w:type="dxa"/>
          </w:tcPr>
          <w:p w14:paraId="31B65913"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3B83EA4C"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Xóa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501172CD" w14:textId="77777777">
        <w:tc>
          <w:tcPr>
            <w:tcW w:w="2122" w:type="dxa"/>
          </w:tcPr>
          <w:p w14:paraId="3CDF5806"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5F40B29F" w14:textId="77777777" w:rsidR="00CD35EC" w:rsidRPr="00865508" w:rsidRDefault="00313C26">
            <w:pPr>
              <w:pStyle w:val="TableStyle"/>
            </w:pPr>
            <w:r w:rsidRPr="00865508">
              <w:t xml:space="preserve">Quản </w:t>
            </w:r>
            <w:proofErr w:type="spellStart"/>
            <w:r w:rsidRPr="00865508">
              <w:t>lý</w:t>
            </w:r>
            <w:proofErr w:type="spellEnd"/>
          </w:p>
        </w:tc>
      </w:tr>
      <w:tr w:rsidR="00CD35EC" w:rsidRPr="00865508" w14:paraId="0C17FB37" w14:textId="77777777">
        <w:tc>
          <w:tcPr>
            <w:tcW w:w="2122" w:type="dxa"/>
          </w:tcPr>
          <w:p w14:paraId="486DF1AC"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3CDD2D19"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56202E5A" w14:textId="77777777">
        <w:tc>
          <w:tcPr>
            <w:tcW w:w="2122" w:type="dxa"/>
          </w:tcPr>
          <w:p w14:paraId="0F0D2C60"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076C059E"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59269C3B" w14:textId="77777777">
        <w:tc>
          <w:tcPr>
            <w:tcW w:w="2122" w:type="dxa"/>
            <w:vMerge w:val="restart"/>
          </w:tcPr>
          <w:p w14:paraId="2B9F1620"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1120A4E4" w14:textId="77777777" w:rsidR="00CD35EC" w:rsidRPr="00865508" w:rsidRDefault="00313C26">
            <w:pPr>
              <w:pStyle w:val="TableStyle"/>
            </w:pPr>
            <w:r w:rsidRPr="00865508">
              <w:t>Actor</w:t>
            </w:r>
          </w:p>
        </w:tc>
        <w:tc>
          <w:tcPr>
            <w:tcW w:w="3447" w:type="dxa"/>
          </w:tcPr>
          <w:p w14:paraId="2C627B72" w14:textId="77777777" w:rsidR="00CD35EC" w:rsidRPr="00865508" w:rsidRDefault="00313C26">
            <w:pPr>
              <w:pStyle w:val="TableStyle"/>
            </w:pPr>
            <w:r w:rsidRPr="00865508">
              <w:t>System</w:t>
            </w:r>
          </w:p>
        </w:tc>
      </w:tr>
      <w:tr w:rsidR="00CD35EC" w:rsidRPr="00865508" w14:paraId="4030F1CD" w14:textId="77777777">
        <w:tc>
          <w:tcPr>
            <w:tcW w:w="2122" w:type="dxa"/>
            <w:vMerge/>
          </w:tcPr>
          <w:p w14:paraId="394458C7" w14:textId="77777777" w:rsidR="00CD35EC" w:rsidRPr="00865508" w:rsidRDefault="00CD35EC">
            <w:pPr>
              <w:pStyle w:val="TableStyle"/>
            </w:pPr>
          </w:p>
        </w:tc>
        <w:tc>
          <w:tcPr>
            <w:tcW w:w="3447" w:type="dxa"/>
          </w:tcPr>
          <w:p w14:paraId="0E0E9FDD"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w:t>
            </w:r>
          </w:p>
        </w:tc>
        <w:tc>
          <w:tcPr>
            <w:tcW w:w="3447" w:type="dxa"/>
          </w:tcPr>
          <w:p w14:paraId="6217A565"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r>
      <w:tr w:rsidR="00CD35EC" w:rsidRPr="00865508" w14:paraId="66A7E6C3" w14:textId="77777777">
        <w:tc>
          <w:tcPr>
            <w:tcW w:w="2122" w:type="dxa"/>
            <w:vMerge/>
          </w:tcPr>
          <w:p w14:paraId="30B924B5" w14:textId="77777777" w:rsidR="00CD35EC" w:rsidRPr="00865508" w:rsidRDefault="00CD35EC">
            <w:pPr>
              <w:pStyle w:val="TableStyle"/>
            </w:pPr>
          </w:p>
        </w:tc>
        <w:tc>
          <w:tcPr>
            <w:tcW w:w="3447" w:type="dxa"/>
          </w:tcPr>
          <w:p w14:paraId="49C2086C"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cần</w:t>
            </w:r>
            <w:proofErr w:type="spellEnd"/>
            <w:r w:rsidRPr="00865508">
              <w:t xml:space="preserve"> </w:t>
            </w:r>
            <w:proofErr w:type="spellStart"/>
            <w:r w:rsidRPr="00865508">
              <w:t>xóa</w:t>
            </w:r>
            <w:proofErr w:type="spellEnd"/>
            <w:r w:rsidRPr="00865508">
              <w:t xml:space="preserve"> </w:t>
            </w:r>
          </w:p>
        </w:tc>
        <w:tc>
          <w:tcPr>
            <w:tcW w:w="3447" w:type="dxa"/>
          </w:tcPr>
          <w:p w14:paraId="33C9FAD1" w14:textId="77777777" w:rsidR="00CD35EC" w:rsidRPr="00865508" w:rsidRDefault="00CD35EC">
            <w:pPr>
              <w:pStyle w:val="TableStyle"/>
            </w:pPr>
          </w:p>
        </w:tc>
      </w:tr>
      <w:tr w:rsidR="00CD35EC" w:rsidRPr="00865508" w14:paraId="0E32116F" w14:textId="77777777">
        <w:tc>
          <w:tcPr>
            <w:tcW w:w="2122" w:type="dxa"/>
            <w:vMerge/>
          </w:tcPr>
          <w:p w14:paraId="524CA194" w14:textId="77777777" w:rsidR="00CD35EC" w:rsidRPr="00865508" w:rsidRDefault="00CD35EC">
            <w:pPr>
              <w:pStyle w:val="TableStyle"/>
            </w:pPr>
          </w:p>
        </w:tc>
        <w:tc>
          <w:tcPr>
            <w:tcW w:w="3447" w:type="dxa"/>
          </w:tcPr>
          <w:p w14:paraId="60DF8354"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nhấn</w:t>
            </w:r>
            <w:proofErr w:type="spellEnd"/>
            <w:r w:rsidRPr="00865508">
              <w:t xml:space="preserve"> </w:t>
            </w:r>
            <w:proofErr w:type="spellStart"/>
            <w:r w:rsidRPr="00865508">
              <w:t>nút</w:t>
            </w:r>
            <w:proofErr w:type="spellEnd"/>
            <w:r w:rsidRPr="00865508">
              <w:t xml:space="preserve"> </w:t>
            </w:r>
            <w:proofErr w:type="spellStart"/>
            <w:r w:rsidRPr="00865508">
              <w:t>xóa</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c>
          <w:tcPr>
            <w:tcW w:w="3447" w:type="dxa"/>
          </w:tcPr>
          <w:p w14:paraId="79BE222D" w14:textId="77777777" w:rsidR="00CD35EC" w:rsidRPr="00865508" w:rsidRDefault="00313C26">
            <w:pPr>
              <w:pStyle w:val="TableStyle"/>
            </w:pP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được</w:t>
            </w:r>
            <w:proofErr w:type="spellEnd"/>
            <w:r w:rsidRPr="00865508">
              <w:t xml:space="preserve"> </w:t>
            </w:r>
            <w:proofErr w:type="spellStart"/>
            <w:r w:rsidRPr="00865508">
              <w:t>xóa</w:t>
            </w:r>
            <w:proofErr w:type="spellEnd"/>
            <w:r w:rsidRPr="00865508">
              <w:t xml:space="preserve"> </w:t>
            </w:r>
            <w:proofErr w:type="spellStart"/>
            <w:r w:rsidRPr="00865508">
              <w:t>khỏi</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5F3B1B17" w14:textId="77777777">
        <w:tc>
          <w:tcPr>
            <w:tcW w:w="2122" w:type="dxa"/>
          </w:tcPr>
          <w:p w14:paraId="31D3972F"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1D5BA0F8" w14:textId="77777777" w:rsidR="00CD35EC" w:rsidRPr="00865508" w:rsidRDefault="00313C26">
            <w:pPr>
              <w:pStyle w:val="TableStyle"/>
            </w:pPr>
            <w:proofErr w:type="spellStart"/>
            <w:r w:rsidRPr="00865508">
              <w:t>Không</w:t>
            </w:r>
            <w:proofErr w:type="spellEnd"/>
          </w:p>
        </w:tc>
      </w:tr>
    </w:tbl>
    <w:p w14:paraId="798B28C1" w14:textId="77777777" w:rsidR="00CD35EC" w:rsidRPr="004D4306" w:rsidRDefault="00313C26" w:rsidP="007F756A">
      <w:pPr>
        <w:pStyle w:val="indexTablestyle"/>
      </w:pPr>
      <w:bookmarkStart w:id="389" w:name="_Toc214004962"/>
      <w:r w:rsidRPr="00865508">
        <w:t>Bảng đặc tả xóa yêu cầu</w:t>
      </w:r>
      <w:bookmarkEnd w:id="389"/>
    </w:p>
    <w:p w14:paraId="2A7A7EC3" w14:textId="327A6FB3" w:rsidR="004D4306" w:rsidRPr="004D4306" w:rsidRDefault="004D4306" w:rsidP="00276309">
      <w:pPr>
        <w:pStyle w:val="Heading4"/>
        <w:rPr>
          <w:lang w:val="en-US"/>
        </w:rPr>
      </w:pPr>
      <w:bookmarkStart w:id="390" w:name="_Toc214004929"/>
      <w:proofErr w:type="spellStart"/>
      <w:r>
        <w:rPr>
          <w:lang w:val="en-US"/>
        </w:rPr>
        <w:t>UseCase</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bookmarkEnd w:id="390"/>
      <w:proofErr w:type="spellEnd"/>
    </w:p>
    <w:tbl>
      <w:tblPr>
        <w:tblStyle w:val="a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7A516825" w14:textId="77777777">
        <w:tc>
          <w:tcPr>
            <w:tcW w:w="2122" w:type="dxa"/>
          </w:tcPr>
          <w:p w14:paraId="6AA7676D" w14:textId="77777777" w:rsidR="00CD35EC" w:rsidRPr="00865508" w:rsidRDefault="00313C26">
            <w:pPr>
              <w:pStyle w:val="TableStyle"/>
            </w:pPr>
            <w:proofErr w:type="spellStart"/>
            <w:r w:rsidRPr="00865508">
              <w:t>Usecase</w:t>
            </w:r>
            <w:proofErr w:type="spellEnd"/>
          </w:p>
        </w:tc>
        <w:tc>
          <w:tcPr>
            <w:tcW w:w="6894" w:type="dxa"/>
            <w:gridSpan w:val="2"/>
          </w:tcPr>
          <w:p w14:paraId="3337AF6B" w14:textId="77777777" w:rsidR="00CD35EC" w:rsidRPr="00865508" w:rsidRDefault="00313C26">
            <w:pPr>
              <w:pStyle w:val="TableStyle"/>
            </w:pPr>
            <w:proofErr w:type="spellStart"/>
            <w:r w:rsidRPr="00865508">
              <w:t>Tạo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15CAE354" w14:textId="77777777">
        <w:tc>
          <w:tcPr>
            <w:tcW w:w="2122" w:type="dxa"/>
          </w:tcPr>
          <w:p w14:paraId="20155033"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6CB278A2" w14:textId="77777777" w:rsidR="00CD35EC" w:rsidRPr="00865508" w:rsidRDefault="00313C26">
            <w:pPr>
              <w:pStyle w:val="TableStyle"/>
            </w:pPr>
            <w:proofErr w:type="spellStart"/>
            <w:r w:rsidRPr="00865508">
              <w:t>Tạo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từ</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3D42FF3C" w14:textId="77777777">
        <w:tc>
          <w:tcPr>
            <w:tcW w:w="2122" w:type="dxa"/>
          </w:tcPr>
          <w:p w14:paraId="237FC663"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77EA98A1" w14:textId="77777777" w:rsidR="00CD35EC" w:rsidRPr="00865508" w:rsidRDefault="00313C26">
            <w:pPr>
              <w:pStyle w:val="TableStyle"/>
            </w:pPr>
            <w:r w:rsidRPr="00865508">
              <w:t>+</w:t>
            </w: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tạo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từ</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p w14:paraId="7DEE626E" w14:textId="77777777" w:rsidR="00CD35EC" w:rsidRPr="00865508" w:rsidRDefault="00313C26">
            <w:pPr>
              <w:pStyle w:val="TableStyle"/>
            </w:pPr>
            <w:r w:rsidRPr="00865508">
              <w:t>+</w:t>
            </w: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tạo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từ</w:t>
            </w:r>
            <w:proofErr w:type="spellEnd"/>
            <w:r w:rsidRPr="00865508">
              <w:t xml:space="preserve"> </w:t>
            </w:r>
            <w:proofErr w:type="spellStart"/>
            <w:r w:rsidRPr="00865508">
              <w:t>trang</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2B7A0644" w14:textId="77777777">
        <w:tc>
          <w:tcPr>
            <w:tcW w:w="2122" w:type="dxa"/>
          </w:tcPr>
          <w:p w14:paraId="4E468294"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020C432F"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Quản </w:t>
            </w:r>
            <w:proofErr w:type="spellStart"/>
            <w:r w:rsidRPr="00865508">
              <w:t>lý</w:t>
            </w:r>
            <w:proofErr w:type="spellEnd"/>
          </w:p>
        </w:tc>
      </w:tr>
      <w:tr w:rsidR="00CD35EC" w:rsidRPr="00865508" w14:paraId="523F5E4A" w14:textId="77777777">
        <w:tc>
          <w:tcPr>
            <w:tcW w:w="2122" w:type="dxa"/>
          </w:tcPr>
          <w:p w14:paraId="034F2E49"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0FAF46E4" w14:textId="77777777" w:rsidR="00CD35EC" w:rsidRPr="00865508" w:rsidRDefault="00313C26">
            <w:pPr>
              <w:pStyle w:val="TableStyle"/>
            </w:pPr>
            <w:proofErr w:type="spellStart"/>
            <w:r w:rsidRPr="00865508">
              <w:t>Tạo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từ</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474CD639" w14:textId="77777777">
        <w:tc>
          <w:tcPr>
            <w:tcW w:w="2122" w:type="dxa"/>
          </w:tcPr>
          <w:p w14:paraId="641115F8"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7E84CA2B" w14:textId="77777777" w:rsidR="00CD35EC" w:rsidRPr="00865508" w:rsidRDefault="00313C26">
            <w:pPr>
              <w:pStyle w:val="TableStyle"/>
            </w:pPr>
            <w:proofErr w:type="spellStart"/>
            <w:r w:rsidRPr="00865508">
              <w:t>Tạo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cho</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428E5F0C" w14:textId="77777777">
        <w:tc>
          <w:tcPr>
            <w:tcW w:w="2122" w:type="dxa"/>
            <w:vMerge w:val="restart"/>
          </w:tcPr>
          <w:p w14:paraId="69C31342"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7BC6C0E9" w14:textId="77777777" w:rsidR="00CD35EC" w:rsidRPr="00865508" w:rsidRDefault="00313C26">
            <w:pPr>
              <w:pStyle w:val="TableStyle"/>
            </w:pPr>
            <w:r w:rsidRPr="00865508">
              <w:t>Actor</w:t>
            </w:r>
          </w:p>
        </w:tc>
        <w:tc>
          <w:tcPr>
            <w:tcW w:w="3447" w:type="dxa"/>
          </w:tcPr>
          <w:p w14:paraId="12E3A71A" w14:textId="77777777" w:rsidR="00CD35EC" w:rsidRPr="00865508" w:rsidRDefault="00313C26">
            <w:pPr>
              <w:pStyle w:val="TableStyle"/>
            </w:pPr>
            <w:r w:rsidRPr="00865508">
              <w:t>System</w:t>
            </w:r>
          </w:p>
        </w:tc>
      </w:tr>
      <w:tr w:rsidR="00CD35EC" w:rsidRPr="00865508" w14:paraId="26C121D2" w14:textId="77777777">
        <w:tc>
          <w:tcPr>
            <w:tcW w:w="2122" w:type="dxa"/>
            <w:vMerge/>
          </w:tcPr>
          <w:p w14:paraId="6AE11797" w14:textId="77777777" w:rsidR="00CD35EC" w:rsidRPr="00865508" w:rsidRDefault="00CD35EC">
            <w:pPr>
              <w:pStyle w:val="TableStyle"/>
            </w:pPr>
          </w:p>
        </w:tc>
        <w:tc>
          <w:tcPr>
            <w:tcW w:w="3447" w:type="dxa"/>
          </w:tcPr>
          <w:p w14:paraId="5852D997"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w:t>
            </w:r>
          </w:p>
        </w:tc>
        <w:tc>
          <w:tcPr>
            <w:tcW w:w="3447" w:type="dxa"/>
          </w:tcPr>
          <w:p w14:paraId="7D7258AF"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p>
        </w:tc>
      </w:tr>
      <w:tr w:rsidR="00CD35EC" w:rsidRPr="00865508" w14:paraId="463A71F9" w14:textId="77777777">
        <w:tc>
          <w:tcPr>
            <w:tcW w:w="2122" w:type="dxa"/>
            <w:vMerge/>
          </w:tcPr>
          <w:p w14:paraId="5A3B2CA9" w14:textId="77777777" w:rsidR="00CD35EC" w:rsidRPr="00865508" w:rsidRDefault="00CD35EC">
            <w:pPr>
              <w:pStyle w:val="TableStyle"/>
            </w:pPr>
          </w:p>
        </w:tc>
        <w:tc>
          <w:tcPr>
            <w:tcW w:w="3447" w:type="dxa"/>
          </w:tcPr>
          <w:p w14:paraId="2B2D3227"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cần</w:t>
            </w:r>
            <w:proofErr w:type="spellEnd"/>
            <w:r w:rsidRPr="00865508">
              <w:t xml:space="preserve"> </w:t>
            </w:r>
            <w:proofErr w:type="spellStart"/>
            <w:r w:rsidRPr="00865508">
              <w:t>tạo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c>
          <w:tcPr>
            <w:tcW w:w="3447" w:type="dxa"/>
          </w:tcPr>
          <w:p w14:paraId="7FE9C513" w14:textId="77777777" w:rsidR="00CD35EC" w:rsidRPr="00865508" w:rsidRDefault="00CD35EC">
            <w:pPr>
              <w:pStyle w:val="TableStyle"/>
            </w:pPr>
          </w:p>
        </w:tc>
      </w:tr>
      <w:tr w:rsidR="00CD35EC" w:rsidRPr="00865508" w14:paraId="078E217D" w14:textId="77777777">
        <w:tc>
          <w:tcPr>
            <w:tcW w:w="2122" w:type="dxa"/>
            <w:vMerge/>
          </w:tcPr>
          <w:p w14:paraId="4B3331E7" w14:textId="77777777" w:rsidR="00CD35EC" w:rsidRPr="00865508" w:rsidRDefault="00CD35EC">
            <w:pPr>
              <w:widowControl w:val="0"/>
              <w:pBdr>
                <w:top w:val="nil"/>
                <w:left w:val="nil"/>
                <w:bottom w:val="nil"/>
                <w:right w:val="nil"/>
                <w:between w:val="nil"/>
              </w:pBdr>
              <w:spacing w:line="276" w:lineRule="auto"/>
              <w:rPr>
                <w:rFonts w:cs="Times New Roman"/>
                <w:sz w:val="32"/>
                <w:szCs w:val="32"/>
              </w:rPr>
            </w:pPr>
          </w:p>
        </w:tc>
        <w:tc>
          <w:tcPr>
            <w:tcW w:w="3447" w:type="dxa"/>
          </w:tcPr>
          <w:p w14:paraId="060E3999" w14:textId="77777777" w:rsidR="00CD35EC" w:rsidRPr="00B33E24" w:rsidRDefault="00313C26">
            <w:pPr>
              <w:pStyle w:val="TableStyle"/>
              <w:rPr>
                <w:lang w:val="vi-VN"/>
                <w:rPrChange w:id="391" w:author="Mạnh Dũng" w:date="2025-11-29T23:15:00Z" w16du:dateUtc="2025-11-29T16:15:00Z">
                  <w:rPr/>
                </w:rPrChange>
              </w:rPr>
            </w:pPr>
            <w:r w:rsidRPr="00B33E24">
              <w:rPr>
                <w:lang w:val="vi-VN"/>
                <w:rPrChange w:id="392" w:author="Mạnh Dũng" w:date="2025-11-29T23:15:00Z" w16du:dateUtc="2025-11-29T16:15:00Z">
                  <w:rPr/>
                </w:rPrChange>
              </w:rPr>
              <w:t xml:space="preserve">Nhân viên chọn chức năng tạo hợp đồng </w:t>
            </w:r>
          </w:p>
        </w:tc>
        <w:tc>
          <w:tcPr>
            <w:tcW w:w="3447" w:type="dxa"/>
          </w:tcPr>
          <w:p w14:paraId="6AC44B6A" w14:textId="77777777" w:rsidR="00CD35EC" w:rsidRPr="00B33E24" w:rsidRDefault="00313C26">
            <w:pPr>
              <w:pStyle w:val="TableStyle"/>
              <w:rPr>
                <w:lang w:val="vi-VN"/>
                <w:rPrChange w:id="393" w:author="Mạnh Dũng" w:date="2025-11-29T23:15:00Z" w16du:dateUtc="2025-11-29T16:15:00Z">
                  <w:rPr/>
                </w:rPrChange>
              </w:rPr>
            </w:pPr>
            <w:r w:rsidRPr="00B33E24">
              <w:rPr>
                <w:lang w:val="vi-VN"/>
                <w:rPrChange w:id="394" w:author="Mạnh Dũng" w:date="2025-11-29T23:15:00Z" w16du:dateUtc="2025-11-29T16:15:00Z">
                  <w:rPr/>
                </w:rPrChange>
              </w:rPr>
              <w:t>Hệ thống hiện thị form điền thông tin hợp đồng</w:t>
            </w:r>
          </w:p>
        </w:tc>
      </w:tr>
      <w:tr w:rsidR="00CD35EC" w:rsidRPr="00865508" w14:paraId="08D147EC" w14:textId="77777777">
        <w:tc>
          <w:tcPr>
            <w:tcW w:w="2122" w:type="dxa"/>
            <w:vMerge/>
          </w:tcPr>
          <w:p w14:paraId="72A7752D" w14:textId="77777777" w:rsidR="00CD35EC" w:rsidRPr="00865508" w:rsidRDefault="00CD35EC">
            <w:pPr>
              <w:widowControl w:val="0"/>
              <w:pBdr>
                <w:top w:val="nil"/>
                <w:left w:val="nil"/>
                <w:bottom w:val="nil"/>
                <w:right w:val="nil"/>
                <w:between w:val="nil"/>
              </w:pBdr>
              <w:spacing w:line="276" w:lineRule="auto"/>
              <w:rPr>
                <w:rFonts w:cs="Times New Roman"/>
                <w:sz w:val="32"/>
                <w:szCs w:val="32"/>
              </w:rPr>
            </w:pPr>
          </w:p>
        </w:tc>
        <w:tc>
          <w:tcPr>
            <w:tcW w:w="3447" w:type="dxa"/>
          </w:tcPr>
          <w:p w14:paraId="1D47251A" w14:textId="77777777" w:rsidR="00CD35EC" w:rsidRPr="00B33E24" w:rsidRDefault="00313C26">
            <w:pPr>
              <w:pStyle w:val="TableStyle"/>
              <w:rPr>
                <w:lang w:val="vi-VN"/>
                <w:rPrChange w:id="395" w:author="Mạnh Dũng" w:date="2025-11-29T23:15:00Z" w16du:dateUtc="2025-11-29T16:15:00Z">
                  <w:rPr/>
                </w:rPrChange>
              </w:rPr>
            </w:pPr>
            <w:r w:rsidRPr="00B33E24">
              <w:rPr>
                <w:lang w:val="vi-VN"/>
                <w:rPrChange w:id="396" w:author="Mạnh Dũng" w:date="2025-11-29T23:15:00Z" w16du:dateUtc="2025-11-29T16:15:00Z">
                  <w:rPr/>
                </w:rPrChange>
              </w:rPr>
              <w:t>Nhân viên điền thông tin cho hợp đồng</w:t>
            </w:r>
          </w:p>
        </w:tc>
        <w:tc>
          <w:tcPr>
            <w:tcW w:w="3447" w:type="dxa"/>
          </w:tcPr>
          <w:p w14:paraId="4D6723B2" w14:textId="77777777" w:rsidR="00CD35EC" w:rsidRPr="00B33E24" w:rsidRDefault="00CD35EC">
            <w:pPr>
              <w:pStyle w:val="TableStyle"/>
              <w:rPr>
                <w:lang w:val="vi-VN"/>
                <w:rPrChange w:id="397" w:author="Mạnh Dũng" w:date="2025-11-29T23:15:00Z" w16du:dateUtc="2025-11-29T16:15:00Z">
                  <w:rPr/>
                </w:rPrChange>
              </w:rPr>
            </w:pPr>
          </w:p>
        </w:tc>
      </w:tr>
      <w:tr w:rsidR="00CD35EC" w:rsidRPr="00865508" w14:paraId="24DB5C4E" w14:textId="77777777">
        <w:tc>
          <w:tcPr>
            <w:tcW w:w="2122" w:type="dxa"/>
            <w:vMerge/>
          </w:tcPr>
          <w:p w14:paraId="5FC0DD8F" w14:textId="77777777" w:rsidR="00CD35EC" w:rsidRPr="00865508" w:rsidRDefault="00CD35EC">
            <w:pPr>
              <w:widowControl w:val="0"/>
              <w:pBdr>
                <w:top w:val="nil"/>
                <w:left w:val="nil"/>
                <w:bottom w:val="nil"/>
                <w:right w:val="nil"/>
                <w:between w:val="nil"/>
              </w:pBdr>
              <w:spacing w:line="276" w:lineRule="auto"/>
              <w:rPr>
                <w:rFonts w:cs="Times New Roman"/>
                <w:sz w:val="32"/>
                <w:szCs w:val="32"/>
              </w:rPr>
            </w:pPr>
          </w:p>
        </w:tc>
        <w:tc>
          <w:tcPr>
            <w:tcW w:w="3447" w:type="dxa"/>
          </w:tcPr>
          <w:p w14:paraId="050092F7" w14:textId="77777777" w:rsidR="00CD35EC" w:rsidRPr="00B33E24" w:rsidRDefault="00313C26">
            <w:pPr>
              <w:pStyle w:val="TableStyle"/>
              <w:rPr>
                <w:lang w:val="vi-VN"/>
                <w:rPrChange w:id="398" w:author="Mạnh Dũng" w:date="2025-11-29T23:15:00Z" w16du:dateUtc="2025-11-29T16:15:00Z">
                  <w:rPr/>
                </w:rPrChange>
              </w:rPr>
            </w:pPr>
            <w:r w:rsidRPr="00B33E24">
              <w:rPr>
                <w:lang w:val="vi-VN"/>
                <w:rPrChange w:id="399" w:author="Mạnh Dũng" w:date="2025-11-29T23:15:00Z" w16du:dateUtc="2025-11-29T16:15:00Z">
                  <w:rPr/>
                </w:rPrChange>
              </w:rPr>
              <w:t>Nhân viên chọn nút tạo hợp đồng</w:t>
            </w:r>
          </w:p>
        </w:tc>
        <w:tc>
          <w:tcPr>
            <w:tcW w:w="3447" w:type="dxa"/>
          </w:tcPr>
          <w:p w14:paraId="0212C34F" w14:textId="77777777" w:rsidR="00CD35EC" w:rsidRPr="00B33E24" w:rsidRDefault="00313C26">
            <w:pPr>
              <w:pStyle w:val="TableStyle"/>
              <w:rPr>
                <w:lang w:val="vi-VN"/>
                <w:rPrChange w:id="400" w:author="Mạnh Dũng" w:date="2025-11-29T23:15:00Z" w16du:dateUtc="2025-11-29T16:15:00Z">
                  <w:rPr/>
                </w:rPrChange>
              </w:rPr>
            </w:pPr>
            <w:r w:rsidRPr="00B33E24">
              <w:rPr>
                <w:lang w:val="vi-VN"/>
                <w:rPrChange w:id="401" w:author="Mạnh Dũng" w:date="2025-11-29T23:15:00Z" w16du:dateUtc="2025-11-29T16:15:00Z">
                  <w:rPr/>
                </w:rPrChange>
              </w:rPr>
              <w:t>Hợp đồng được tạo trên hệ thống</w:t>
            </w:r>
          </w:p>
        </w:tc>
      </w:tr>
      <w:tr w:rsidR="00CD35EC" w:rsidRPr="00865508" w14:paraId="538A6498" w14:textId="77777777">
        <w:tc>
          <w:tcPr>
            <w:tcW w:w="2122" w:type="dxa"/>
          </w:tcPr>
          <w:p w14:paraId="0E70F56E"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1E844651" w14:textId="77777777" w:rsidR="00CD35EC" w:rsidRPr="00865508" w:rsidRDefault="00313C26">
            <w:pPr>
              <w:pStyle w:val="TableStyle"/>
            </w:pPr>
            <w:proofErr w:type="spellStart"/>
            <w:r w:rsidRPr="00865508">
              <w:t>Không</w:t>
            </w:r>
            <w:proofErr w:type="spellEnd"/>
          </w:p>
        </w:tc>
      </w:tr>
    </w:tbl>
    <w:p w14:paraId="7F420CE2" w14:textId="77777777" w:rsidR="00CD35EC" w:rsidRPr="00865508" w:rsidRDefault="00313C26" w:rsidP="007F756A">
      <w:pPr>
        <w:pStyle w:val="indexTablestyle"/>
      </w:pPr>
      <w:bookmarkStart w:id="402" w:name="_Toc214004963"/>
      <w:r w:rsidRPr="00865508">
        <w:t>Bảng đặc tả tạo hợp đồng</w:t>
      </w:r>
      <w:bookmarkEnd w:id="402"/>
    </w:p>
    <w:p w14:paraId="23F528FF" w14:textId="67AE9805" w:rsidR="00CD35EC" w:rsidRPr="004D4306" w:rsidRDefault="004D4306" w:rsidP="00276309">
      <w:pPr>
        <w:pStyle w:val="Heading4"/>
        <w:rPr>
          <w:lang w:val="en-US"/>
        </w:rPr>
      </w:pPr>
      <w:bookmarkStart w:id="403" w:name="_Toc214004930"/>
      <w:proofErr w:type="spellStart"/>
      <w:r>
        <w:rPr>
          <w:lang w:val="en-US"/>
        </w:rPr>
        <w:t>UseCase</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bookmarkEnd w:id="403"/>
      <w:proofErr w:type="spellEnd"/>
    </w:p>
    <w:tbl>
      <w:tblPr>
        <w:tblStyle w:val="a9"/>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5BF1F048" w14:textId="77777777">
        <w:tc>
          <w:tcPr>
            <w:tcW w:w="2122" w:type="dxa"/>
          </w:tcPr>
          <w:p w14:paraId="0F3291E3" w14:textId="77777777" w:rsidR="00CD35EC" w:rsidRPr="00865508" w:rsidRDefault="00313C26">
            <w:pPr>
              <w:pStyle w:val="TableStyle"/>
            </w:pPr>
            <w:proofErr w:type="spellStart"/>
            <w:r w:rsidRPr="00865508">
              <w:t>Usecase</w:t>
            </w:r>
            <w:proofErr w:type="spellEnd"/>
          </w:p>
        </w:tc>
        <w:tc>
          <w:tcPr>
            <w:tcW w:w="6894" w:type="dxa"/>
            <w:gridSpan w:val="2"/>
          </w:tcPr>
          <w:p w14:paraId="22135D60"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mới</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50F1B642" w14:textId="77777777">
        <w:tc>
          <w:tcPr>
            <w:tcW w:w="2122" w:type="dxa"/>
          </w:tcPr>
          <w:p w14:paraId="6B9BF423"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58F1D7D4"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mới</w:t>
            </w:r>
            <w:proofErr w:type="spellEnd"/>
            <w:r w:rsidRPr="00865508">
              <w:t xml:space="preserve"> </w:t>
            </w:r>
            <w:proofErr w:type="spellStart"/>
            <w:r w:rsidRPr="00865508">
              <w:t>một</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6A2BC5C7" w14:textId="77777777">
        <w:tc>
          <w:tcPr>
            <w:tcW w:w="2122" w:type="dxa"/>
          </w:tcPr>
          <w:p w14:paraId="63E9DE70" w14:textId="77777777" w:rsidR="00CD35EC" w:rsidRPr="00865508" w:rsidRDefault="00313C26">
            <w:pPr>
              <w:pStyle w:val="TableStyle"/>
            </w:pPr>
            <w:proofErr w:type="spellStart"/>
            <w:r w:rsidRPr="00865508">
              <w:lastRenderedPageBreak/>
              <w:t>Mô</w:t>
            </w:r>
            <w:proofErr w:type="spellEnd"/>
            <w:r w:rsidRPr="00865508">
              <w:t xml:space="preserve"> </w:t>
            </w:r>
            <w:proofErr w:type="spellStart"/>
            <w:r w:rsidRPr="00865508">
              <w:t>tả</w:t>
            </w:r>
            <w:proofErr w:type="spellEnd"/>
          </w:p>
        </w:tc>
        <w:tc>
          <w:tcPr>
            <w:tcW w:w="6894" w:type="dxa"/>
            <w:gridSpan w:val="2"/>
          </w:tcPr>
          <w:p w14:paraId="1E074E13" w14:textId="77777777" w:rsidR="00CD35EC" w:rsidRPr="00865508" w:rsidRDefault="00313C26">
            <w:pPr>
              <w:pStyle w:val="TableStyle"/>
            </w:pPr>
            <w:r w:rsidRPr="00865508">
              <w:t>+</w:t>
            </w: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tạo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từ</w:t>
            </w:r>
            <w:proofErr w:type="spellEnd"/>
            <w:r w:rsidRPr="00865508">
              <w:t xml:space="preserve"> </w:t>
            </w:r>
            <w:proofErr w:type="spellStart"/>
            <w:r w:rsidRPr="00865508">
              <w:t>yêu</w:t>
            </w:r>
            <w:proofErr w:type="spellEnd"/>
            <w:r w:rsidRPr="00865508">
              <w:t xml:space="preserve"> </w:t>
            </w:r>
            <w:proofErr w:type="spellStart"/>
            <w:r w:rsidRPr="00865508">
              <w:t>cầu</w:t>
            </w:r>
            <w:proofErr w:type="spellEnd"/>
            <w:r w:rsidRPr="00865508">
              <w:t xml:space="preserve"> </w:t>
            </w:r>
            <w:proofErr w:type="spellStart"/>
            <w:r w:rsidRPr="00865508">
              <w:t>của</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p w14:paraId="194AEB26" w14:textId="77777777" w:rsidR="00CD35EC" w:rsidRPr="00865508" w:rsidRDefault="00313C26">
            <w:pPr>
              <w:pStyle w:val="TableStyle"/>
            </w:pPr>
            <w:r w:rsidRPr="00865508">
              <w:t>+</w:t>
            </w: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tạo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từ</w:t>
            </w:r>
            <w:proofErr w:type="spellEnd"/>
            <w:r w:rsidRPr="00865508">
              <w:t xml:space="preserve"> </w:t>
            </w:r>
            <w:proofErr w:type="spellStart"/>
            <w:r w:rsidRPr="00865508">
              <w:t>trang</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03AE9511" w14:textId="77777777">
        <w:tc>
          <w:tcPr>
            <w:tcW w:w="2122" w:type="dxa"/>
          </w:tcPr>
          <w:p w14:paraId="2C4F4D3E"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79531737"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Quản </w:t>
            </w:r>
            <w:proofErr w:type="spellStart"/>
            <w:r w:rsidRPr="00865508">
              <w:t>lý</w:t>
            </w:r>
            <w:proofErr w:type="spellEnd"/>
          </w:p>
        </w:tc>
      </w:tr>
      <w:tr w:rsidR="00CD35EC" w:rsidRPr="00865508" w14:paraId="109AB65F" w14:textId="77777777">
        <w:tc>
          <w:tcPr>
            <w:tcW w:w="2122" w:type="dxa"/>
          </w:tcPr>
          <w:p w14:paraId="5B9958DC"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24F2C5CB"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7C4BE556" w14:textId="77777777">
        <w:tc>
          <w:tcPr>
            <w:tcW w:w="2122" w:type="dxa"/>
          </w:tcPr>
          <w:p w14:paraId="1A5301C7"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7D77E9A9" w14:textId="77777777" w:rsidR="00CD35EC" w:rsidRPr="00865508" w:rsidRDefault="00313C26">
            <w:pPr>
              <w:pStyle w:val="TableStyle"/>
            </w:pPr>
            <w:proofErr w:type="spellStart"/>
            <w:r w:rsidRPr="00865508">
              <w:t>Tạo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cho</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3066A713" w14:textId="77777777">
        <w:tc>
          <w:tcPr>
            <w:tcW w:w="2122" w:type="dxa"/>
            <w:vMerge w:val="restart"/>
          </w:tcPr>
          <w:p w14:paraId="06AA18A5"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468023EB" w14:textId="77777777" w:rsidR="00CD35EC" w:rsidRPr="00865508" w:rsidRDefault="00313C26">
            <w:pPr>
              <w:pStyle w:val="TableStyle"/>
            </w:pPr>
            <w:r w:rsidRPr="00865508">
              <w:t>Actor</w:t>
            </w:r>
          </w:p>
        </w:tc>
        <w:tc>
          <w:tcPr>
            <w:tcW w:w="3447" w:type="dxa"/>
          </w:tcPr>
          <w:p w14:paraId="3CEECE21" w14:textId="77777777" w:rsidR="00CD35EC" w:rsidRPr="00865508" w:rsidRDefault="00313C26">
            <w:pPr>
              <w:pStyle w:val="TableStyle"/>
            </w:pPr>
            <w:r w:rsidRPr="00865508">
              <w:t>System</w:t>
            </w:r>
          </w:p>
        </w:tc>
      </w:tr>
      <w:tr w:rsidR="00CD35EC" w:rsidRPr="00865508" w14:paraId="43B87C7A" w14:textId="77777777">
        <w:tc>
          <w:tcPr>
            <w:tcW w:w="2122" w:type="dxa"/>
            <w:vMerge/>
          </w:tcPr>
          <w:p w14:paraId="6D244AA2" w14:textId="77777777" w:rsidR="00CD35EC" w:rsidRPr="00865508" w:rsidRDefault="00CD35EC">
            <w:pPr>
              <w:pStyle w:val="TableStyle"/>
            </w:pPr>
          </w:p>
        </w:tc>
        <w:tc>
          <w:tcPr>
            <w:tcW w:w="3447" w:type="dxa"/>
          </w:tcPr>
          <w:p w14:paraId="245014AD"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thuê</w:t>
            </w:r>
            <w:proofErr w:type="spellEnd"/>
            <w:r w:rsidRPr="00865508">
              <w:t xml:space="preserve"> </w:t>
            </w:r>
            <w:proofErr w:type="spellStart"/>
            <w:r w:rsidRPr="00865508">
              <w:t>ngày</w:t>
            </w:r>
            <w:proofErr w:type="spellEnd"/>
            <w:r w:rsidRPr="00865508">
              <w:t xml:space="preserve">/ </w:t>
            </w:r>
            <w:proofErr w:type="spellStart"/>
            <w:r w:rsidRPr="00865508">
              <w:t>tháng</w:t>
            </w:r>
            <w:proofErr w:type="spellEnd"/>
            <w:r w:rsidRPr="00865508">
              <w:t>”</w:t>
            </w:r>
          </w:p>
        </w:tc>
        <w:tc>
          <w:tcPr>
            <w:tcW w:w="3447" w:type="dxa"/>
          </w:tcPr>
          <w:p w14:paraId="2F35F303"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ngày</w:t>
            </w:r>
            <w:proofErr w:type="spellEnd"/>
            <w:r w:rsidRPr="00865508">
              <w:t xml:space="preserve">/ </w:t>
            </w:r>
            <w:proofErr w:type="spellStart"/>
            <w:r w:rsidRPr="00865508">
              <w:t>tháng</w:t>
            </w:r>
            <w:proofErr w:type="spellEnd"/>
          </w:p>
        </w:tc>
      </w:tr>
      <w:tr w:rsidR="00CD35EC" w:rsidRPr="00865508" w14:paraId="57A28395" w14:textId="77777777">
        <w:tc>
          <w:tcPr>
            <w:tcW w:w="2122" w:type="dxa"/>
            <w:vMerge/>
          </w:tcPr>
          <w:p w14:paraId="178C2B9D" w14:textId="77777777" w:rsidR="00CD35EC" w:rsidRPr="00865508" w:rsidRDefault="00CD35EC">
            <w:pPr>
              <w:pStyle w:val="TableStyle"/>
            </w:pPr>
          </w:p>
        </w:tc>
        <w:tc>
          <w:tcPr>
            <w:tcW w:w="3447" w:type="dxa"/>
          </w:tcPr>
          <w:p w14:paraId="7771F0F6"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thêm</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
        </w:tc>
        <w:tc>
          <w:tcPr>
            <w:tcW w:w="3447" w:type="dxa"/>
          </w:tcPr>
          <w:p w14:paraId="6935FFC8"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điền</w:t>
            </w:r>
            <w:proofErr w:type="spellEnd"/>
            <w:r w:rsidRPr="00865508">
              <w:t xml:space="preserve"> </w:t>
            </w:r>
            <w:proofErr w:type="spellStart"/>
            <w:r w:rsidRPr="00865508">
              <w:t>thông</w:t>
            </w:r>
            <w:proofErr w:type="spellEnd"/>
            <w:r w:rsidRPr="00865508">
              <w:t xml:space="preserve"> tin </w:t>
            </w:r>
            <w:proofErr w:type="spellStart"/>
            <w:r w:rsidRPr="00865508">
              <w:t>hợp</w:t>
            </w:r>
            <w:proofErr w:type="spellEnd"/>
            <w:r w:rsidRPr="00865508">
              <w:t xml:space="preserve"> </w:t>
            </w:r>
            <w:proofErr w:type="spellStart"/>
            <w:r w:rsidRPr="00865508">
              <w:t>đồng</w:t>
            </w:r>
            <w:proofErr w:type="spellEnd"/>
          </w:p>
        </w:tc>
      </w:tr>
      <w:tr w:rsidR="00CD35EC" w:rsidRPr="00865508" w14:paraId="3EBA7DC1" w14:textId="77777777">
        <w:tc>
          <w:tcPr>
            <w:tcW w:w="2122" w:type="dxa"/>
            <w:vMerge/>
          </w:tcPr>
          <w:p w14:paraId="109EC280" w14:textId="77777777" w:rsidR="00CD35EC" w:rsidRPr="00865508" w:rsidRDefault="00CD35EC">
            <w:pPr>
              <w:pStyle w:val="TableStyle"/>
            </w:pPr>
          </w:p>
        </w:tc>
        <w:tc>
          <w:tcPr>
            <w:tcW w:w="3447" w:type="dxa"/>
          </w:tcPr>
          <w:p w14:paraId="35985409"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điền</w:t>
            </w:r>
            <w:proofErr w:type="spellEnd"/>
            <w:r w:rsidRPr="00865508">
              <w:t xml:space="preserve"> </w:t>
            </w:r>
            <w:proofErr w:type="spellStart"/>
            <w:r w:rsidRPr="00865508">
              <w:t>thông</w:t>
            </w:r>
            <w:proofErr w:type="spellEnd"/>
            <w:r w:rsidRPr="00865508">
              <w:t xml:space="preserve"> tin </w:t>
            </w:r>
            <w:proofErr w:type="spellStart"/>
            <w:r w:rsidRPr="00865508">
              <w:t>cho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c>
          <w:tcPr>
            <w:tcW w:w="3447" w:type="dxa"/>
          </w:tcPr>
          <w:p w14:paraId="2FDCA534" w14:textId="77777777" w:rsidR="00CD35EC" w:rsidRPr="00865508" w:rsidRDefault="00CD35EC">
            <w:pPr>
              <w:pStyle w:val="TableStyle"/>
            </w:pPr>
          </w:p>
        </w:tc>
      </w:tr>
      <w:tr w:rsidR="00CD35EC" w:rsidRPr="00865508" w14:paraId="3CB9934A" w14:textId="77777777">
        <w:tc>
          <w:tcPr>
            <w:tcW w:w="2122" w:type="dxa"/>
            <w:vMerge/>
          </w:tcPr>
          <w:p w14:paraId="137721FE" w14:textId="77777777" w:rsidR="00CD35EC" w:rsidRPr="00865508" w:rsidRDefault="00CD35EC">
            <w:pPr>
              <w:pStyle w:val="TableStyle"/>
            </w:pPr>
          </w:p>
        </w:tc>
        <w:tc>
          <w:tcPr>
            <w:tcW w:w="3447" w:type="dxa"/>
          </w:tcPr>
          <w:p w14:paraId="5C5FCEAF"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thêm</w:t>
            </w:r>
            <w:proofErr w:type="spellEnd"/>
            <w:r w:rsidRPr="00865508">
              <w:t xml:space="preserve"> </w:t>
            </w:r>
            <w:proofErr w:type="spellStart"/>
            <w:r w:rsidRPr="00865508">
              <w:t>mới</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c>
          <w:tcPr>
            <w:tcW w:w="3447" w:type="dxa"/>
          </w:tcPr>
          <w:p w14:paraId="6288FF5E" w14:textId="77777777" w:rsidR="00CD35EC" w:rsidRPr="00865508" w:rsidRDefault="00313C26">
            <w:pPr>
              <w:pStyle w:val="TableStyle"/>
            </w:pP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được</w:t>
            </w:r>
            <w:proofErr w:type="spellEnd"/>
            <w:r w:rsidRPr="00865508">
              <w:t xml:space="preserve"> </w:t>
            </w:r>
            <w:proofErr w:type="spellStart"/>
            <w:r w:rsidRPr="00865508">
              <w:t>thêm</w:t>
            </w:r>
            <w:proofErr w:type="spellEnd"/>
            <w:r w:rsidRPr="00865508">
              <w:t xml:space="preserve"> </w:t>
            </w:r>
            <w:proofErr w:type="spellStart"/>
            <w:r w:rsidRPr="00865508">
              <w:t>trên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105B035B" w14:textId="77777777">
        <w:tc>
          <w:tcPr>
            <w:tcW w:w="2122" w:type="dxa"/>
          </w:tcPr>
          <w:p w14:paraId="36544511"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59EA6614" w14:textId="77777777" w:rsidR="00CD35EC" w:rsidRPr="00865508" w:rsidRDefault="00313C26">
            <w:pPr>
              <w:pStyle w:val="TableStyle"/>
            </w:pPr>
            <w:proofErr w:type="spellStart"/>
            <w:r w:rsidRPr="00865508">
              <w:t>Không</w:t>
            </w:r>
            <w:proofErr w:type="spellEnd"/>
          </w:p>
        </w:tc>
      </w:tr>
    </w:tbl>
    <w:p w14:paraId="0E9C77BA" w14:textId="0ABD09AD" w:rsidR="00CD35EC" w:rsidRPr="00865508" w:rsidRDefault="004D4306" w:rsidP="007F756A">
      <w:pPr>
        <w:pStyle w:val="indexTablestyle"/>
      </w:pPr>
      <w:bookmarkStart w:id="404" w:name="_Toc214004964"/>
      <w:r w:rsidRPr="00B33E24">
        <w:rPr>
          <w:rPrChange w:id="405" w:author="Mạnh Dũng" w:date="2025-11-29T23:15:00Z" w16du:dateUtc="2025-11-29T16:15:00Z">
            <w:rPr>
              <w:lang w:val="en-US"/>
            </w:rPr>
          </w:rPrChange>
        </w:rPr>
        <w:t>B</w:t>
      </w:r>
      <w:r w:rsidRPr="00865508">
        <w:t>ảng đặc tả thêm hợp đồng ngày/ tháng</w:t>
      </w:r>
      <w:bookmarkEnd w:id="404"/>
    </w:p>
    <w:p w14:paraId="23A9E0DB" w14:textId="3AC04FEC" w:rsidR="00CD35EC" w:rsidRPr="004D4306" w:rsidRDefault="004D4306" w:rsidP="00276309">
      <w:pPr>
        <w:pStyle w:val="Heading4"/>
        <w:rPr>
          <w:lang w:val="en-US"/>
        </w:rPr>
      </w:pPr>
      <w:bookmarkStart w:id="406" w:name="_Toc214004931"/>
      <w:proofErr w:type="spellStart"/>
      <w:r>
        <w:rPr>
          <w:lang w:val="en-US"/>
        </w:rPr>
        <w:t>UseCase</w:t>
      </w:r>
      <w:proofErr w:type="spellEnd"/>
      <w:r>
        <w:rPr>
          <w:lang w:val="en-US"/>
        </w:rPr>
        <w:t xml:space="preserve"> Sửa </w:t>
      </w:r>
      <w:proofErr w:type="spellStart"/>
      <w:r>
        <w:rPr>
          <w:lang w:val="en-US"/>
        </w:rPr>
        <w:t>hợp</w:t>
      </w:r>
      <w:proofErr w:type="spellEnd"/>
      <w:r>
        <w:rPr>
          <w:lang w:val="en-US"/>
        </w:rPr>
        <w:t xml:space="preserve"> </w:t>
      </w:r>
      <w:proofErr w:type="spellStart"/>
      <w:r>
        <w:rPr>
          <w:lang w:val="en-US"/>
        </w:rPr>
        <w:t>đồng</w:t>
      </w:r>
      <w:bookmarkEnd w:id="406"/>
      <w:proofErr w:type="spellEnd"/>
    </w:p>
    <w:tbl>
      <w:tblPr>
        <w:tblStyle w:val="a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512E44BA" w14:textId="77777777">
        <w:tc>
          <w:tcPr>
            <w:tcW w:w="2122" w:type="dxa"/>
          </w:tcPr>
          <w:p w14:paraId="4723F392" w14:textId="77777777" w:rsidR="00CD35EC" w:rsidRPr="00865508" w:rsidRDefault="00313C26">
            <w:pPr>
              <w:pStyle w:val="TableStyle"/>
            </w:pPr>
            <w:proofErr w:type="spellStart"/>
            <w:r w:rsidRPr="00865508">
              <w:t>Usecase</w:t>
            </w:r>
            <w:proofErr w:type="spellEnd"/>
          </w:p>
        </w:tc>
        <w:tc>
          <w:tcPr>
            <w:tcW w:w="6894" w:type="dxa"/>
            <w:gridSpan w:val="2"/>
          </w:tcPr>
          <w:p w14:paraId="494402DA" w14:textId="77777777" w:rsidR="00CD35EC" w:rsidRPr="00865508" w:rsidRDefault="00313C26">
            <w:pPr>
              <w:pStyle w:val="TableStyle"/>
            </w:pPr>
            <w:r w:rsidRPr="00865508">
              <w:t xml:space="preserve">Sửa </w:t>
            </w:r>
            <w:proofErr w:type="spellStart"/>
            <w:r w:rsidRPr="00865508">
              <w:t>hợp</w:t>
            </w:r>
            <w:proofErr w:type="spellEnd"/>
            <w:r w:rsidRPr="00865508">
              <w:t xml:space="preserve"> </w:t>
            </w:r>
            <w:proofErr w:type="spellStart"/>
            <w:r w:rsidRPr="00865508">
              <w:t>đồng</w:t>
            </w:r>
            <w:proofErr w:type="spellEnd"/>
          </w:p>
        </w:tc>
      </w:tr>
      <w:tr w:rsidR="00CD35EC" w:rsidRPr="00865508" w14:paraId="68664E42" w14:textId="77777777">
        <w:tc>
          <w:tcPr>
            <w:tcW w:w="2122" w:type="dxa"/>
          </w:tcPr>
          <w:p w14:paraId="770F841C"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294C1FA2" w14:textId="77777777" w:rsidR="00CD35EC" w:rsidRPr="00865508" w:rsidRDefault="00313C26">
            <w:pPr>
              <w:pStyle w:val="TableStyle"/>
            </w:pPr>
            <w:r w:rsidRPr="00865508">
              <w:t xml:space="preserve">Sửa </w:t>
            </w:r>
            <w:proofErr w:type="spellStart"/>
            <w:r w:rsidRPr="00865508">
              <w:t>một</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25B0DC11" w14:textId="77777777">
        <w:tc>
          <w:tcPr>
            <w:tcW w:w="2122" w:type="dxa"/>
          </w:tcPr>
          <w:p w14:paraId="37D533F6"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0937331F"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sửa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6498E85B" w14:textId="77777777">
        <w:tc>
          <w:tcPr>
            <w:tcW w:w="2122" w:type="dxa"/>
          </w:tcPr>
          <w:p w14:paraId="0CF74DAC"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066B7CA1"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Quản </w:t>
            </w:r>
            <w:proofErr w:type="spellStart"/>
            <w:r w:rsidRPr="00865508">
              <w:t>lý</w:t>
            </w:r>
            <w:proofErr w:type="spellEnd"/>
          </w:p>
        </w:tc>
      </w:tr>
      <w:tr w:rsidR="00CD35EC" w:rsidRPr="00865508" w14:paraId="5A1AAA22" w14:textId="77777777">
        <w:tc>
          <w:tcPr>
            <w:tcW w:w="2122" w:type="dxa"/>
          </w:tcPr>
          <w:p w14:paraId="5916C9EB"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5A4D148F" w14:textId="77777777" w:rsidR="00CD35EC" w:rsidRPr="00865508" w:rsidRDefault="00313C26">
            <w:pPr>
              <w:pStyle w:val="TableStyle"/>
            </w:pPr>
            <w:r w:rsidRPr="00865508">
              <w:t xml:space="preserve">Sửa </w:t>
            </w:r>
            <w:proofErr w:type="spellStart"/>
            <w:r w:rsidRPr="00865508">
              <w:t>hợp</w:t>
            </w:r>
            <w:proofErr w:type="spellEnd"/>
            <w:r w:rsidRPr="00865508">
              <w:t xml:space="preserve"> </w:t>
            </w:r>
            <w:proofErr w:type="spellStart"/>
            <w:r w:rsidRPr="00865508">
              <w:t>đồng</w:t>
            </w:r>
            <w:proofErr w:type="spellEnd"/>
          </w:p>
        </w:tc>
      </w:tr>
      <w:tr w:rsidR="00CD35EC" w:rsidRPr="00865508" w14:paraId="3D20A8AB" w14:textId="77777777">
        <w:tc>
          <w:tcPr>
            <w:tcW w:w="2122" w:type="dxa"/>
          </w:tcPr>
          <w:p w14:paraId="4BFDC1AD"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60FBF631" w14:textId="77777777" w:rsidR="00CD35EC" w:rsidRPr="00865508" w:rsidRDefault="00313C26">
            <w:pPr>
              <w:pStyle w:val="TableStyle"/>
            </w:pPr>
            <w:r w:rsidRPr="00865508">
              <w:t xml:space="preserve">Sửa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cho</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6E0D8CD5" w14:textId="77777777">
        <w:tc>
          <w:tcPr>
            <w:tcW w:w="2122" w:type="dxa"/>
            <w:vMerge w:val="restart"/>
          </w:tcPr>
          <w:p w14:paraId="28F36D0F"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1DAB9020" w14:textId="77777777" w:rsidR="00CD35EC" w:rsidRPr="00865508" w:rsidRDefault="00313C26">
            <w:pPr>
              <w:pStyle w:val="TableStyle"/>
            </w:pPr>
            <w:r w:rsidRPr="00865508">
              <w:t>Actor</w:t>
            </w:r>
          </w:p>
        </w:tc>
        <w:tc>
          <w:tcPr>
            <w:tcW w:w="3447" w:type="dxa"/>
          </w:tcPr>
          <w:p w14:paraId="59C4CD87" w14:textId="77777777" w:rsidR="00CD35EC" w:rsidRPr="00865508" w:rsidRDefault="00313C26">
            <w:pPr>
              <w:pStyle w:val="TableStyle"/>
            </w:pPr>
            <w:r w:rsidRPr="00865508">
              <w:t>System</w:t>
            </w:r>
          </w:p>
        </w:tc>
      </w:tr>
      <w:tr w:rsidR="00CD35EC" w:rsidRPr="00865508" w14:paraId="6DEF4B30" w14:textId="77777777">
        <w:tc>
          <w:tcPr>
            <w:tcW w:w="2122" w:type="dxa"/>
            <w:vMerge/>
          </w:tcPr>
          <w:p w14:paraId="18E0AA96" w14:textId="77777777" w:rsidR="00CD35EC" w:rsidRPr="00865508" w:rsidRDefault="00CD35EC">
            <w:pPr>
              <w:pStyle w:val="TableStyle"/>
            </w:pPr>
          </w:p>
        </w:tc>
        <w:tc>
          <w:tcPr>
            <w:tcW w:w="3447" w:type="dxa"/>
          </w:tcPr>
          <w:p w14:paraId="7DFD02D9"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“Sửa </w:t>
            </w:r>
            <w:proofErr w:type="spellStart"/>
            <w:r w:rsidRPr="00865508">
              <w:t>hợp</w:t>
            </w:r>
            <w:proofErr w:type="spellEnd"/>
            <w:r w:rsidRPr="00865508">
              <w:t xml:space="preserve"> </w:t>
            </w:r>
            <w:proofErr w:type="spellStart"/>
            <w:r w:rsidRPr="00865508">
              <w:t>đồng</w:t>
            </w:r>
            <w:proofErr w:type="spellEnd"/>
            <w:r w:rsidRPr="00865508">
              <w:t>”</w:t>
            </w:r>
          </w:p>
        </w:tc>
        <w:tc>
          <w:tcPr>
            <w:tcW w:w="3447" w:type="dxa"/>
          </w:tcPr>
          <w:p w14:paraId="6E632E2C"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sửa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6F998737" w14:textId="77777777">
        <w:tc>
          <w:tcPr>
            <w:tcW w:w="2122" w:type="dxa"/>
            <w:vMerge/>
          </w:tcPr>
          <w:p w14:paraId="10245E5C" w14:textId="77777777" w:rsidR="00CD35EC" w:rsidRPr="00865508" w:rsidRDefault="00CD35EC">
            <w:pPr>
              <w:pStyle w:val="TableStyle"/>
            </w:pPr>
          </w:p>
        </w:tc>
        <w:tc>
          <w:tcPr>
            <w:tcW w:w="3447" w:type="dxa"/>
          </w:tcPr>
          <w:p w14:paraId="5E44B4E1"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sửa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
        </w:tc>
        <w:tc>
          <w:tcPr>
            <w:tcW w:w="3447" w:type="dxa"/>
          </w:tcPr>
          <w:p w14:paraId="0CDC0431"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sửa</w:t>
            </w:r>
            <w:proofErr w:type="spellEnd"/>
            <w:r w:rsidRPr="00865508">
              <w:t xml:space="preserve"> </w:t>
            </w:r>
            <w:proofErr w:type="spellStart"/>
            <w:r w:rsidRPr="00865508">
              <w:t>thông</w:t>
            </w:r>
            <w:proofErr w:type="spellEnd"/>
            <w:r w:rsidRPr="00865508">
              <w:t xml:space="preserve"> tin </w:t>
            </w:r>
            <w:proofErr w:type="spellStart"/>
            <w:r w:rsidRPr="00865508">
              <w:t>hợp</w:t>
            </w:r>
            <w:proofErr w:type="spellEnd"/>
            <w:r w:rsidRPr="00865508">
              <w:t xml:space="preserve"> </w:t>
            </w:r>
            <w:proofErr w:type="spellStart"/>
            <w:r w:rsidRPr="00865508">
              <w:t>đồng</w:t>
            </w:r>
            <w:proofErr w:type="spellEnd"/>
          </w:p>
        </w:tc>
      </w:tr>
      <w:tr w:rsidR="00CD35EC" w:rsidRPr="00865508" w14:paraId="71D6D5A5" w14:textId="77777777">
        <w:tc>
          <w:tcPr>
            <w:tcW w:w="2122" w:type="dxa"/>
            <w:vMerge/>
          </w:tcPr>
          <w:p w14:paraId="6FE54AC1" w14:textId="77777777" w:rsidR="00CD35EC" w:rsidRPr="00865508" w:rsidRDefault="00CD35EC">
            <w:pPr>
              <w:pStyle w:val="TableStyle"/>
            </w:pPr>
          </w:p>
        </w:tc>
        <w:tc>
          <w:tcPr>
            <w:tcW w:w="3447" w:type="dxa"/>
          </w:tcPr>
          <w:p w14:paraId="4A71BF08"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sửa</w:t>
            </w:r>
            <w:proofErr w:type="spellEnd"/>
            <w:r w:rsidRPr="00865508">
              <w:t xml:space="preserve"> </w:t>
            </w:r>
            <w:proofErr w:type="spellStart"/>
            <w:r w:rsidRPr="00865508">
              <w:t>thông</w:t>
            </w:r>
            <w:proofErr w:type="spellEnd"/>
            <w:r w:rsidRPr="00865508">
              <w:t xml:space="preserve"> tin </w:t>
            </w:r>
            <w:proofErr w:type="spellStart"/>
            <w:r w:rsidRPr="00865508">
              <w:t>cho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c>
          <w:tcPr>
            <w:tcW w:w="3447" w:type="dxa"/>
          </w:tcPr>
          <w:p w14:paraId="08BA658F" w14:textId="77777777" w:rsidR="00CD35EC" w:rsidRPr="00865508" w:rsidRDefault="00CD35EC">
            <w:pPr>
              <w:pStyle w:val="TableStyle"/>
            </w:pPr>
          </w:p>
        </w:tc>
      </w:tr>
      <w:tr w:rsidR="00CD35EC" w:rsidRPr="00865508" w14:paraId="46CA8B72" w14:textId="77777777">
        <w:tc>
          <w:tcPr>
            <w:tcW w:w="2122" w:type="dxa"/>
            <w:vMerge/>
          </w:tcPr>
          <w:p w14:paraId="59CF0BB5" w14:textId="77777777" w:rsidR="00CD35EC" w:rsidRPr="00865508" w:rsidRDefault="00CD35EC">
            <w:pPr>
              <w:pStyle w:val="TableStyle"/>
            </w:pPr>
          </w:p>
        </w:tc>
        <w:tc>
          <w:tcPr>
            <w:tcW w:w="3447" w:type="dxa"/>
          </w:tcPr>
          <w:p w14:paraId="770106D4"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sửa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c>
          <w:tcPr>
            <w:tcW w:w="3447" w:type="dxa"/>
          </w:tcPr>
          <w:p w14:paraId="7D6FD851" w14:textId="77777777" w:rsidR="00CD35EC" w:rsidRPr="00865508" w:rsidRDefault="00313C26">
            <w:pPr>
              <w:pStyle w:val="TableStyle"/>
            </w:pP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được</w:t>
            </w:r>
            <w:proofErr w:type="spellEnd"/>
            <w:r w:rsidRPr="00865508">
              <w:t xml:space="preserve"> </w:t>
            </w:r>
            <w:proofErr w:type="spellStart"/>
            <w:r w:rsidRPr="00865508">
              <w:t>sửa</w:t>
            </w:r>
            <w:proofErr w:type="spellEnd"/>
            <w:r w:rsidRPr="00865508">
              <w:t xml:space="preserve"> </w:t>
            </w:r>
            <w:proofErr w:type="spellStart"/>
            <w:r w:rsidRPr="00865508">
              <w:t>trên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794DCBD6" w14:textId="77777777">
        <w:tc>
          <w:tcPr>
            <w:tcW w:w="2122" w:type="dxa"/>
          </w:tcPr>
          <w:p w14:paraId="63545D2B"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368722C6" w14:textId="77777777" w:rsidR="00CD35EC" w:rsidRPr="00865508" w:rsidRDefault="00313C26">
            <w:pPr>
              <w:pStyle w:val="TableStyle"/>
            </w:pPr>
            <w:proofErr w:type="spellStart"/>
            <w:r w:rsidRPr="00865508">
              <w:t>Không</w:t>
            </w:r>
            <w:proofErr w:type="spellEnd"/>
          </w:p>
        </w:tc>
      </w:tr>
    </w:tbl>
    <w:p w14:paraId="3891BCA4" w14:textId="0E161A5F" w:rsidR="00CD35EC" w:rsidRPr="00865508" w:rsidRDefault="004D4306" w:rsidP="007F756A">
      <w:pPr>
        <w:pStyle w:val="indexTablestyle"/>
      </w:pPr>
      <w:bookmarkStart w:id="407" w:name="_Toc214004965"/>
      <w:r w:rsidRPr="00B33E24">
        <w:rPr>
          <w:rPrChange w:id="408" w:author="Mạnh Dũng" w:date="2025-11-29T23:15:00Z" w16du:dateUtc="2025-11-29T16:15:00Z">
            <w:rPr>
              <w:lang w:val="en-US"/>
            </w:rPr>
          </w:rPrChange>
        </w:rPr>
        <w:t>B</w:t>
      </w:r>
      <w:r w:rsidRPr="00865508">
        <w:t>ảng đặc tả sửa hợp đồng</w:t>
      </w:r>
      <w:bookmarkEnd w:id="407"/>
    </w:p>
    <w:p w14:paraId="49FEA8A2" w14:textId="263CE757" w:rsidR="00CD35EC" w:rsidRPr="004D4306" w:rsidRDefault="004D4306" w:rsidP="00276309">
      <w:pPr>
        <w:pStyle w:val="Heading4"/>
        <w:rPr>
          <w:lang w:val="en-US"/>
        </w:rPr>
      </w:pPr>
      <w:bookmarkStart w:id="409" w:name="_Toc214004932"/>
      <w:proofErr w:type="spellStart"/>
      <w:r>
        <w:rPr>
          <w:lang w:val="en-US"/>
        </w:rPr>
        <w:t>UseCase</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bookmarkEnd w:id="409"/>
      <w:proofErr w:type="spellEnd"/>
    </w:p>
    <w:tbl>
      <w:tblPr>
        <w:tblStyle w:val="ab"/>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3D6D4545" w14:textId="77777777">
        <w:tc>
          <w:tcPr>
            <w:tcW w:w="2122" w:type="dxa"/>
          </w:tcPr>
          <w:p w14:paraId="49982C83" w14:textId="77777777" w:rsidR="00CD35EC" w:rsidRPr="00865508" w:rsidRDefault="00313C26">
            <w:pPr>
              <w:pStyle w:val="TableStyle"/>
            </w:pPr>
            <w:proofErr w:type="spellStart"/>
            <w:r w:rsidRPr="00865508">
              <w:t>Usecase</w:t>
            </w:r>
            <w:proofErr w:type="spellEnd"/>
          </w:p>
        </w:tc>
        <w:tc>
          <w:tcPr>
            <w:tcW w:w="6894" w:type="dxa"/>
            <w:gridSpan w:val="2"/>
          </w:tcPr>
          <w:p w14:paraId="6DF07960"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42C8F119" w14:textId="77777777">
        <w:tc>
          <w:tcPr>
            <w:tcW w:w="2122" w:type="dxa"/>
          </w:tcPr>
          <w:p w14:paraId="24074966"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4697A605"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một</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081C7B6F" w14:textId="77777777">
        <w:tc>
          <w:tcPr>
            <w:tcW w:w="2122" w:type="dxa"/>
          </w:tcPr>
          <w:p w14:paraId="31D61969"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7D999600"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Xóa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18B58EE6" w14:textId="77777777">
        <w:tc>
          <w:tcPr>
            <w:tcW w:w="2122" w:type="dxa"/>
          </w:tcPr>
          <w:p w14:paraId="47B8077F"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7A04797C"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Quản </w:t>
            </w:r>
            <w:proofErr w:type="spellStart"/>
            <w:r w:rsidRPr="00865508">
              <w:t>lý</w:t>
            </w:r>
            <w:proofErr w:type="spellEnd"/>
          </w:p>
        </w:tc>
      </w:tr>
      <w:tr w:rsidR="00CD35EC" w:rsidRPr="00865508" w14:paraId="533CC550" w14:textId="77777777">
        <w:tc>
          <w:tcPr>
            <w:tcW w:w="2122" w:type="dxa"/>
          </w:tcPr>
          <w:p w14:paraId="0837C2FB"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5E3FDE37"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008E54FC" w14:textId="77777777">
        <w:tc>
          <w:tcPr>
            <w:tcW w:w="2122" w:type="dxa"/>
          </w:tcPr>
          <w:p w14:paraId="5D6A6607"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55D8FDD2"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cho</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4B59C607" w14:textId="77777777">
        <w:tc>
          <w:tcPr>
            <w:tcW w:w="2122" w:type="dxa"/>
            <w:vMerge w:val="restart"/>
          </w:tcPr>
          <w:p w14:paraId="6F5EE60A"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26AC0B11" w14:textId="77777777" w:rsidR="00CD35EC" w:rsidRPr="00865508" w:rsidRDefault="00313C26">
            <w:pPr>
              <w:pStyle w:val="TableStyle"/>
            </w:pPr>
            <w:r w:rsidRPr="00865508">
              <w:t>Actor</w:t>
            </w:r>
          </w:p>
        </w:tc>
        <w:tc>
          <w:tcPr>
            <w:tcW w:w="3447" w:type="dxa"/>
          </w:tcPr>
          <w:p w14:paraId="31314CBD" w14:textId="77777777" w:rsidR="00CD35EC" w:rsidRPr="00865508" w:rsidRDefault="00313C26">
            <w:pPr>
              <w:pStyle w:val="TableStyle"/>
            </w:pPr>
            <w:r w:rsidRPr="00865508">
              <w:t>System</w:t>
            </w:r>
          </w:p>
        </w:tc>
      </w:tr>
      <w:tr w:rsidR="00CD35EC" w:rsidRPr="00865508" w14:paraId="3990BC06" w14:textId="77777777">
        <w:tc>
          <w:tcPr>
            <w:tcW w:w="2122" w:type="dxa"/>
            <w:vMerge/>
          </w:tcPr>
          <w:p w14:paraId="4E0ECC70" w14:textId="77777777" w:rsidR="00CD35EC" w:rsidRPr="00865508" w:rsidRDefault="00CD35EC">
            <w:pPr>
              <w:pStyle w:val="TableStyle"/>
            </w:pPr>
          </w:p>
        </w:tc>
        <w:tc>
          <w:tcPr>
            <w:tcW w:w="3447" w:type="dxa"/>
          </w:tcPr>
          <w:p w14:paraId="28C5D2FC"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Xóa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w:t>
            </w:r>
          </w:p>
        </w:tc>
        <w:tc>
          <w:tcPr>
            <w:tcW w:w="3447" w:type="dxa"/>
          </w:tcPr>
          <w:p w14:paraId="483BCF69"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xóa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23344910" w14:textId="77777777">
        <w:tc>
          <w:tcPr>
            <w:tcW w:w="2122" w:type="dxa"/>
            <w:vMerge/>
          </w:tcPr>
          <w:p w14:paraId="0089F399" w14:textId="77777777" w:rsidR="00CD35EC" w:rsidRPr="00865508" w:rsidRDefault="00CD35EC">
            <w:pPr>
              <w:pStyle w:val="TableStyle"/>
            </w:pPr>
          </w:p>
        </w:tc>
        <w:tc>
          <w:tcPr>
            <w:tcW w:w="3447" w:type="dxa"/>
          </w:tcPr>
          <w:p w14:paraId="4752D7A6"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xóa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r w:rsidRPr="00865508">
              <w:t xml:space="preserve"> </w:t>
            </w:r>
          </w:p>
        </w:tc>
        <w:tc>
          <w:tcPr>
            <w:tcW w:w="3447" w:type="dxa"/>
          </w:tcPr>
          <w:p w14:paraId="5027D572"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xóa</w:t>
            </w:r>
            <w:proofErr w:type="spellEnd"/>
            <w:r w:rsidRPr="00865508">
              <w:t xml:space="preserve"> </w:t>
            </w:r>
            <w:proofErr w:type="spellStart"/>
            <w:r w:rsidRPr="00865508">
              <w:t>thông</w:t>
            </w:r>
            <w:proofErr w:type="spellEnd"/>
            <w:r w:rsidRPr="00865508">
              <w:t xml:space="preserve"> tin </w:t>
            </w:r>
            <w:proofErr w:type="spellStart"/>
            <w:r w:rsidRPr="00865508">
              <w:t>hợp</w:t>
            </w:r>
            <w:proofErr w:type="spellEnd"/>
            <w:r w:rsidRPr="00865508">
              <w:t xml:space="preserve"> </w:t>
            </w:r>
            <w:proofErr w:type="spellStart"/>
            <w:r w:rsidRPr="00865508">
              <w:t>đồng</w:t>
            </w:r>
            <w:proofErr w:type="spellEnd"/>
          </w:p>
        </w:tc>
      </w:tr>
      <w:tr w:rsidR="00CD35EC" w:rsidRPr="00865508" w14:paraId="2EA33758" w14:textId="77777777">
        <w:tc>
          <w:tcPr>
            <w:tcW w:w="2122" w:type="dxa"/>
            <w:vMerge/>
          </w:tcPr>
          <w:p w14:paraId="27E3ABB4" w14:textId="77777777" w:rsidR="00CD35EC" w:rsidRPr="00865508" w:rsidRDefault="00CD35EC">
            <w:pPr>
              <w:pStyle w:val="TableStyle"/>
            </w:pPr>
          </w:p>
        </w:tc>
        <w:tc>
          <w:tcPr>
            <w:tcW w:w="3447" w:type="dxa"/>
          </w:tcPr>
          <w:p w14:paraId="643ED767"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xóa</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c>
          <w:tcPr>
            <w:tcW w:w="3447" w:type="dxa"/>
          </w:tcPr>
          <w:p w14:paraId="59DA8167" w14:textId="77777777" w:rsidR="00CD35EC" w:rsidRPr="00865508" w:rsidRDefault="00313C26">
            <w:pPr>
              <w:pStyle w:val="TableStyle"/>
            </w:pPr>
            <w:proofErr w:type="spellStart"/>
            <w:r w:rsidRPr="00865508">
              <w:t>Hợp</w:t>
            </w:r>
            <w:proofErr w:type="spellEnd"/>
            <w:r w:rsidRPr="00865508">
              <w:t xml:space="preserve"> </w:t>
            </w:r>
            <w:proofErr w:type="spellStart"/>
            <w:r w:rsidRPr="00865508">
              <w:t>đồng</w:t>
            </w:r>
            <w:proofErr w:type="spellEnd"/>
            <w:r w:rsidRPr="00865508">
              <w:t xml:space="preserve"> </w:t>
            </w:r>
            <w:proofErr w:type="spellStart"/>
            <w:r w:rsidRPr="00865508">
              <w:t>được</w:t>
            </w:r>
            <w:proofErr w:type="spellEnd"/>
            <w:r w:rsidRPr="00865508">
              <w:t xml:space="preserve"> </w:t>
            </w:r>
            <w:proofErr w:type="spellStart"/>
            <w:r w:rsidRPr="00865508">
              <w:t>xóa</w:t>
            </w:r>
            <w:proofErr w:type="spellEnd"/>
            <w:r w:rsidRPr="00865508">
              <w:t xml:space="preserve"> </w:t>
            </w:r>
            <w:proofErr w:type="spellStart"/>
            <w:r w:rsidRPr="00865508">
              <w:t>trên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459DF91F" w14:textId="77777777">
        <w:tc>
          <w:tcPr>
            <w:tcW w:w="2122" w:type="dxa"/>
          </w:tcPr>
          <w:p w14:paraId="468EE629"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73209FC3" w14:textId="77777777" w:rsidR="00CD35EC" w:rsidRPr="00865508" w:rsidRDefault="00313C26">
            <w:pPr>
              <w:pStyle w:val="TableStyle"/>
            </w:pPr>
            <w:proofErr w:type="spellStart"/>
            <w:r w:rsidRPr="00865508">
              <w:t>Không</w:t>
            </w:r>
            <w:proofErr w:type="spellEnd"/>
          </w:p>
        </w:tc>
      </w:tr>
    </w:tbl>
    <w:p w14:paraId="586AE8B6" w14:textId="109663D7" w:rsidR="00CD35EC" w:rsidRPr="00865508" w:rsidRDefault="004D4306" w:rsidP="007F756A">
      <w:pPr>
        <w:pStyle w:val="indexTablestyle"/>
      </w:pPr>
      <w:bookmarkStart w:id="410" w:name="_Toc214004966"/>
      <w:r w:rsidRPr="00B33E24">
        <w:rPr>
          <w:rPrChange w:id="411" w:author="Mạnh Dũng" w:date="2025-11-29T23:15:00Z" w16du:dateUtc="2025-11-29T16:15:00Z">
            <w:rPr>
              <w:lang w:val="en-US"/>
            </w:rPr>
          </w:rPrChange>
        </w:rPr>
        <w:t>B</w:t>
      </w:r>
      <w:r w:rsidRPr="00865508">
        <w:t>ảng đặc tả xóa hợp đồng</w:t>
      </w:r>
      <w:bookmarkEnd w:id="410"/>
    </w:p>
    <w:p w14:paraId="186E6EC7" w14:textId="2E32F105" w:rsidR="00CD35EC" w:rsidRPr="00865508" w:rsidRDefault="004D4306" w:rsidP="00276309">
      <w:pPr>
        <w:pStyle w:val="Heading4"/>
      </w:pPr>
      <w:bookmarkStart w:id="412" w:name="_Toc214004933"/>
      <w:proofErr w:type="spellStart"/>
      <w:r>
        <w:rPr>
          <w:lang w:val="en-US"/>
        </w:rPr>
        <w:t>Thêm</w:t>
      </w:r>
      <w:proofErr w:type="spellEnd"/>
      <w:r>
        <w:rPr>
          <w:lang w:val="en-US"/>
        </w:rPr>
        <w:t xml:space="preserve"> </w:t>
      </w:r>
      <w:proofErr w:type="spellStart"/>
      <w:r>
        <w:rPr>
          <w:lang w:val="en-US"/>
        </w:rPr>
        <w:t>xe</w:t>
      </w:r>
      <w:bookmarkEnd w:id="412"/>
      <w:proofErr w:type="spellEnd"/>
    </w:p>
    <w:tbl>
      <w:tblPr>
        <w:tblStyle w:val="ac"/>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689C2DD6" w14:textId="77777777">
        <w:tc>
          <w:tcPr>
            <w:tcW w:w="2122" w:type="dxa"/>
          </w:tcPr>
          <w:p w14:paraId="5F9C87E8" w14:textId="77777777" w:rsidR="00CD35EC" w:rsidRPr="00865508" w:rsidRDefault="00313C26">
            <w:pPr>
              <w:pStyle w:val="TableStyle"/>
            </w:pPr>
            <w:proofErr w:type="spellStart"/>
            <w:r w:rsidRPr="00865508">
              <w:t>Usecase</w:t>
            </w:r>
            <w:proofErr w:type="spellEnd"/>
          </w:p>
        </w:tc>
        <w:tc>
          <w:tcPr>
            <w:tcW w:w="6894" w:type="dxa"/>
            <w:gridSpan w:val="2"/>
          </w:tcPr>
          <w:p w14:paraId="1316B14A"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xe</w:t>
            </w:r>
            <w:proofErr w:type="spellEnd"/>
          </w:p>
        </w:tc>
      </w:tr>
      <w:tr w:rsidR="00CD35EC" w:rsidRPr="00865508" w14:paraId="41BB8D3A" w14:textId="77777777">
        <w:tc>
          <w:tcPr>
            <w:tcW w:w="2122" w:type="dxa"/>
          </w:tcPr>
          <w:p w14:paraId="4A974F4C"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29C9E74F"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một</w:t>
            </w:r>
            <w:proofErr w:type="spellEnd"/>
            <w:r w:rsidRPr="00865508">
              <w:t xml:space="preserve"> </w:t>
            </w:r>
            <w:proofErr w:type="spellStart"/>
            <w:r w:rsidRPr="00865508">
              <w:t>xe</w:t>
            </w:r>
            <w:proofErr w:type="spellEnd"/>
          </w:p>
        </w:tc>
      </w:tr>
      <w:tr w:rsidR="00CD35EC" w:rsidRPr="00865508" w14:paraId="65293E91" w14:textId="77777777">
        <w:tc>
          <w:tcPr>
            <w:tcW w:w="2122" w:type="dxa"/>
          </w:tcPr>
          <w:p w14:paraId="5325C781"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6B638D1B"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thêm</w:t>
            </w:r>
            <w:proofErr w:type="spellEnd"/>
            <w:r w:rsidRPr="00865508">
              <w:t xml:space="preserve"> </w:t>
            </w:r>
            <w:proofErr w:type="spellStart"/>
            <w:r w:rsidRPr="00865508">
              <w:t>xe</w:t>
            </w:r>
            <w:proofErr w:type="spellEnd"/>
          </w:p>
        </w:tc>
      </w:tr>
      <w:tr w:rsidR="00CD35EC" w:rsidRPr="00865508" w14:paraId="6602651C" w14:textId="77777777">
        <w:tc>
          <w:tcPr>
            <w:tcW w:w="2122" w:type="dxa"/>
          </w:tcPr>
          <w:p w14:paraId="7A5220F5"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3BC74081"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Quản </w:t>
            </w:r>
            <w:proofErr w:type="spellStart"/>
            <w:r w:rsidRPr="00865508">
              <w:t>lý</w:t>
            </w:r>
            <w:proofErr w:type="spellEnd"/>
          </w:p>
        </w:tc>
      </w:tr>
      <w:tr w:rsidR="00CD35EC" w:rsidRPr="00865508" w14:paraId="42E9EB29" w14:textId="77777777">
        <w:tc>
          <w:tcPr>
            <w:tcW w:w="2122" w:type="dxa"/>
          </w:tcPr>
          <w:p w14:paraId="04EDD19F"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328F6A33"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thông</w:t>
            </w:r>
            <w:proofErr w:type="spellEnd"/>
            <w:r w:rsidRPr="00865508">
              <w:t xml:space="preserve"> tin </w:t>
            </w:r>
            <w:proofErr w:type="spellStart"/>
            <w:r w:rsidRPr="00865508">
              <w:t>xe</w:t>
            </w:r>
            <w:proofErr w:type="spellEnd"/>
          </w:p>
        </w:tc>
      </w:tr>
      <w:tr w:rsidR="00CD35EC" w:rsidRPr="00865508" w14:paraId="0526040F" w14:textId="77777777">
        <w:tc>
          <w:tcPr>
            <w:tcW w:w="2122" w:type="dxa"/>
          </w:tcPr>
          <w:p w14:paraId="22EF6C6C"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561F2D9F"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thông</w:t>
            </w:r>
            <w:proofErr w:type="spellEnd"/>
            <w:r w:rsidRPr="00865508">
              <w:t xml:space="preserve"> tin </w:t>
            </w:r>
            <w:proofErr w:type="spellStart"/>
            <w:r w:rsidRPr="00865508">
              <w:t>xe</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4FEB0DE1" w14:textId="77777777">
        <w:tc>
          <w:tcPr>
            <w:tcW w:w="2122" w:type="dxa"/>
            <w:vMerge w:val="restart"/>
          </w:tcPr>
          <w:p w14:paraId="1E765804"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3D1B5D81" w14:textId="77777777" w:rsidR="00CD35EC" w:rsidRPr="00865508" w:rsidRDefault="00313C26">
            <w:pPr>
              <w:pStyle w:val="TableStyle"/>
            </w:pPr>
            <w:r w:rsidRPr="00865508">
              <w:t>Actor</w:t>
            </w:r>
          </w:p>
        </w:tc>
        <w:tc>
          <w:tcPr>
            <w:tcW w:w="3447" w:type="dxa"/>
          </w:tcPr>
          <w:p w14:paraId="5DDF05B6" w14:textId="77777777" w:rsidR="00CD35EC" w:rsidRPr="00865508" w:rsidRDefault="00313C26">
            <w:pPr>
              <w:pStyle w:val="TableStyle"/>
            </w:pPr>
            <w:r w:rsidRPr="00865508">
              <w:t>System</w:t>
            </w:r>
          </w:p>
        </w:tc>
      </w:tr>
      <w:tr w:rsidR="00CD35EC" w:rsidRPr="00865508" w14:paraId="75BA5626" w14:textId="77777777">
        <w:tc>
          <w:tcPr>
            <w:tcW w:w="2122" w:type="dxa"/>
            <w:vMerge/>
          </w:tcPr>
          <w:p w14:paraId="078046C2" w14:textId="77777777" w:rsidR="00CD35EC" w:rsidRPr="00865508" w:rsidRDefault="00CD35EC">
            <w:pPr>
              <w:pStyle w:val="TableStyle"/>
            </w:pPr>
          </w:p>
        </w:tc>
        <w:tc>
          <w:tcPr>
            <w:tcW w:w="3447" w:type="dxa"/>
          </w:tcPr>
          <w:p w14:paraId="5F274808"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“Quản </w:t>
            </w:r>
            <w:proofErr w:type="spellStart"/>
            <w:r w:rsidRPr="00865508">
              <w:t>lý</w:t>
            </w:r>
            <w:proofErr w:type="spellEnd"/>
            <w:r w:rsidRPr="00865508">
              <w:t xml:space="preserve"> </w:t>
            </w:r>
            <w:proofErr w:type="spellStart"/>
            <w:r w:rsidRPr="00865508">
              <w:t>danh</w:t>
            </w:r>
            <w:proofErr w:type="spellEnd"/>
            <w:r w:rsidRPr="00865508">
              <w:t xml:space="preserve"> </w:t>
            </w:r>
            <w:proofErr w:type="spellStart"/>
            <w:r w:rsidRPr="00865508">
              <w:t>sách</w:t>
            </w:r>
            <w:proofErr w:type="spellEnd"/>
            <w:r w:rsidRPr="00865508">
              <w:t xml:space="preserve"> </w:t>
            </w:r>
            <w:proofErr w:type="spellStart"/>
            <w:r w:rsidRPr="00865508">
              <w:t>xe</w:t>
            </w:r>
            <w:proofErr w:type="spellEnd"/>
            <w:r w:rsidRPr="00865508">
              <w:t>”</w:t>
            </w:r>
          </w:p>
        </w:tc>
        <w:tc>
          <w:tcPr>
            <w:tcW w:w="3447" w:type="dxa"/>
          </w:tcPr>
          <w:p w14:paraId="010346A8"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6EB637A1" w14:textId="77777777">
        <w:tc>
          <w:tcPr>
            <w:tcW w:w="2122" w:type="dxa"/>
            <w:vMerge/>
          </w:tcPr>
          <w:p w14:paraId="0887D5B6" w14:textId="77777777" w:rsidR="00CD35EC" w:rsidRPr="00865508" w:rsidRDefault="00CD35EC">
            <w:pPr>
              <w:pStyle w:val="TableStyle"/>
            </w:pPr>
          </w:p>
        </w:tc>
        <w:tc>
          <w:tcPr>
            <w:tcW w:w="3447" w:type="dxa"/>
          </w:tcPr>
          <w:p w14:paraId="5E1E6754"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thêm</w:t>
            </w:r>
            <w:proofErr w:type="spellEnd"/>
            <w:r w:rsidRPr="00865508">
              <w:t xml:space="preserve"> </w:t>
            </w:r>
            <w:proofErr w:type="spellStart"/>
            <w:r w:rsidRPr="00865508">
              <w:t>xe</w:t>
            </w:r>
            <w:proofErr w:type="spellEnd"/>
          </w:p>
        </w:tc>
        <w:tc>
          <w:tcPr>
            <w:tcW w:w="3447" w:type="dxa"/>
          </w:tcPr>
          <w:p w14:paraId="4F6EF4E8"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nhập</w:t>
            </w:r>
            <w:proofErr w:type="spellEnd"/>
            <w:r w:rsidRPr="00865508">
              <w:t xml:space="preserve"> </w:t>
            </w:r>
            <w:proofErr w:type="spellStart"/>
            <w:r w:rsidRPr="00865508">
              <w:t>thông</w:t>
            </w:r>
            <w:proofErr w:type="spellEnd"/>
            <w:r w:rsidRPr="00865508">
              <w:t xml:space="preserve"> tin </w:t>
            </w:r>
            <w:proofErr w:type="spellStart"/>
            <w:r w:rsidRPr="00865508">
              <w:t>xe</w:t>
            </w:r>
            <w:proofErr w:type="spellEnd"/>
          </w:p>
        </w:tc>
      </w:tr>
      <w:tr w:rsidR="00CD35EC" w:rsidRPr="00865508" w14:paraId="4FB1CF47" w14:textId="77777777">
        <w:tc>
          <w:tcPr>
            <w:tcW w:w="2122" w:type="dxa"/>
            <w:vMerge/>
          </w:tcPr>
          <w:p w14:paraId="5F81030A" w14:textId="77777777" w:rsidR="00CD35EC" w:rsidRPr="00865508" w:rsidRDefault="00CD35EC">
            <w:pPr>
              <w:pStyle w:val="TableStyle"/>
            </w:pPr>
          </w:p>
        </w:tc>
        <w:tc>
          <w:tcPr>
            <w:tcW w:w="3447" w:type="dxa"/>
          </w:tcPr>
          <w:p w14:paraId="735E71AB"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nhập</w:t>
            </w:r>
            <w:proofErr w:type="spellEnd"/>
            <w:r w:rsidRPr="00865508">
              <w:t xml:space="preserve"> </w:t>
            </w:r>
            <w:proofErr w:type="spellStart"/>
            <w:r w:rsidRPr="00865508">
              <w:t>thông</w:t>
            </w:r>
            <w:proofErr w:type="spellEnd"/>
            <w:r w:rsidRPr="00865508">
              <w:t xml:space="preserve"> tin </w:t>
            </w:r>
            <w:proofErr w:type="spellStart"/>
            <w:r w:rsidRPr="00865508">
              <w:t>cho</w:t>
            </w:r>
            <w:proofErr w:type="spellEnd"/>
            <w:r w:rsidRPr="00865508">
              <w:t xml:space="preserve"> </w:t>
            </w:r>
            <w:proofErr w:type="spellStart"/>
            <w:r w:rsidRPr="00865508">
              <w:t>cho</w:t>
            </w:r>
            <w:proofErr w:type="spellEnd"/>
            <w:r w:rsidRPr="00865508">
              <w:t xml:space="preserve"> </w:t>
            </w:r>
            <w:proofErr w:type="spellStart"/>
            <w:r w:rsidRPr="00865508">
              <w:t>xe</w:t>
            </w:r>
            <w:proofErr w:type="spellEnd"/>
            <w:r w:rsidRPr="00865508">
              <w:t xml:space="preserve"> </w:t>
            </w:r>
            <w:proofErr w:type="spellStart"/>
            <w:r w:rsidRPr="00865508">
              <w:t>mới</w:t>
            </w:r>
            <w:proofErr w:type="spellEnd"/>
          </w:p>
        </w:tc>
        <w:tc>
          <w:tcPr>
            <w:tcW w:w="3447" w:type="dxa"/>
          </w:tcPr>
          <w:p w14:paraId="093BA190" w14:textId="77777777" w:rsidR="00CD35EC" w:rsidRPr="00865508" w:rsidRDefault="00CD35EC">
            <w:pPr>
              <w:pStyle w:val="TableStyle"/>
            </w:pPr>
          </w:p>
        </w:tc>
      </w:tr>
      <w:tr w:rsidR="00CD35EC" w:rsidRPr="00865508" w14:paraId="44DBE524" w14:textId="77777777">
        <w:tc>
          <w:tcPr>
            <w:tcW w:w="2122" w:type="dxa"/>
            <w:vMerge/>
          </w:tcPr>
          <w:p w14:paraId="7369B8F2" w14:textId="77777777" w:rsidR="00CD35EC" w:rsidRPr="00865508" w:rsidRDefault="00CD35EC">
            <w:pPr>
              <w:pStyle w:val="TableStyle"/>
            </w:pPr>
          </w:p>
        </w:tc>
        <w:tc>
          <w:tcPr>
            <w:tcW w:w="3447" w:type="dxa"/>
          </w:tcPr>
          <w:p w14:paraId="39E91A2B"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thêm</w:t>
            </w:r>
            <w:proofErr w:type="spellEnd"/>
            <w:r w:rsidRPr="00865508">
              <w:t xml:space="preserve"> </w:t>
            </w:r>
            <w:proofErr w:type="spellStart"/>
            <w:r w:rsidRPr="00865508">
              <w:t>xe</w:t>
            </w:r>
            <w:proofErr w:type="spellEnd"/>
            <w:r w:rsidRPr="00865508">
              <w:t xml:space="preserve"> </w:t>
            </w:r>
            <w:proofErr w:type="spellStart"/>
            <w:r w:rsidRPr="00865508">
              <w:t>mới</w:t>
            </w:r>
            <w:proofErr w:type="spellEnd"/>
          </w:p>
        </w:tc>
        <w:tc>
          <w:tcPr>
            <w:tcW w:w="3447" w:type="dxa"/>
          </w:tcPr>
          <w:p w14:paraId="3E9DC002" w14:textId="77777777" w:rsidR="00CD35EC" w:rsidRPr="00865508" w:rsidRDefault="00313C26">
            <w:pPr>
              <w:pStyle w:val="TableStyle"/>
            </w:pPr>
            <w:r w:rsidRPr="00865508">
              <w:t xml:space="preserve">Xe </w:t>
            </w:r>
            <w:proofErr w:type="spellStart"/>
            <w:r w:rsidRPr="00865508">
              <w:t>được</w:t>
            </w:r>
            <w:proofErr w:type="spellEnd"/>
            <w:r w:rsidRPr="00865508">
              <w:t xml:space="preserve"> </w:t>
            </w:r>
            <w:proofErr w:type="spellStart"/>
            <w:r w:rsidRPr="00865508">
              <w:t>thêm</w:t>
            </w:r>
            <w:proofErr w:type="spellEnd"/>
            <w:r w:rsidRPr="00865508">
              <w:t xml:space="preserve"> </w:t>
            </w:r>
            <w:proofErr w:type="spellStart"/>
            <w:r w:rsidRPr="00865508">
              <w:t>vào</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11731095" w14:textId="77777777">
        <w:tc>
          <w:tcPr>
            <w:tcW w:w="2122" w:type="dxa"/>
          </w:tcPr>
          <w:p w14:paraId="42F27CCE"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6BAAC5CC" w14:textId="77777777" w:rsidR="00CD35EC" w:rsidRPr="00865508" w:rsidRDefault="00313C26">
            <w:pPr>
              <w:pStyle w:val="TableStyle"/>
            </w:pPr>
            <w:proofErr w:type="spellStart"/>
            <w:r w:rsidRPr="00865508">
              <w:t>Không</w:t>
            </w:r>
            <w:proofErr w:type="spellEnd"/>
          </w:p>
        </w:tc>
      </w:tr>
    </w:tbl>
    <w:p w14:paraId="064FE625" w14:textId="77777777" w:rsidR="00CD35EC" w:rsidRPr="00865508" w:rsidRDefault="00313C26" w:rsidP="007F756A">
      <w:pPr>
        <w:pStyle w:val="indexTablestyle"/>
      </w:pPr>
      <w:bookmarkStart w:id="413" w:name="_Toc214004967"/>
      <w:r w:rsidRPr="00865508">
        <w:t>Bảng đặc tả thêm xe</w:t>
      </w:r>
      <w:bookmarkEnd w:id="413"/>
    </w:p>
    <w:p w14:paraId="423CCDE4" w14:textId="037D8CDA" w:rsidR="00CD35EC" w:rsidRPr="00865508" w:rsidRDefault="00D57D25" w:rsidP="00276309">
      <w:pPr>
        <w:pStyle w:val="Heading4"/>
      </w:pPr>
      <w:bookmarkStart w:id="414" w:name="_Toc214004934"/>
      <w:r w:rsidRPr="00865508">
        <w:t>Xóa xe</w:t>
      </w:r>
      <w:bookmarkEnd w:id="414"/>
    </w:p>
    <w:tbl>
      <w:tblPr>
        <w:tblStyle w:val="ad"/>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3605E6D4" w14:textId="77777777">
        <w:tc>
          <w:tcPr>
            <w:tcW w:w="2122" w:type="dxa"/>
          </w:tcPr>
          <w:p w14:paraId="31B3835D" w14:textId="77777777" w:rsidR="00CD35EC" w:rsidRPr="00865508" w:rsidRDefault="00313C26">
            <w:pPr>
              <w:pStyle w:val="TableStyle"/>
            </w:pPr>
            <w:proofErr w:type="spellStart"/>
            <w:r w:rsidRPr="00865508">
              <w:t>Usecase</w:t>
            </w:r>
            <w:proofErr w:type="spellEnd"/>
          </w:p>
        </w:tc>
        <w:tc>
          <w:tcPr>
            <w:tcW w:w="6894" w:type="dxa"/>
            <w:gridSpan w:val="2"/>
          </w:tcPr>
          <w:p w14:paraId="4EC350F7"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xe</w:t>
            </w:r>
            <w:proofErr w:type="spellEnd"/>
          </w:p>
        </w:tc>
      </w:tr>
      <w:tr w:rsidR="00CD35EC" w:rsidRPr="00865508" w14:paraId="0466BD35" w14:textId="77777777">
        <w:tc>
          <w:tcPr>
            <w:tcW w:w="2122" w:type="dxa"/>
          </w:tcPr>
          <w:p w14:paraId="1B75175A"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760DA458"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một</w:t>
            </w:r>
            <w:proofErr w:type="spellEnd"/>
            <w:r w:rsidRPr="00865508">
              <w:t xml:space="preserve"> </w:t>
            </w:r>
            <w:proofErr w:type="spellStart"/>
            <w:r w:rsidRPr="00865508">
              <w:t>xe</w:t>
            </w:r>
            <w:proofErr w:type="spellEnd"/>
          </w:p>
        </w:tc>
      </w:tr>
      <w:tr w:rsidR="00CD35EC" w:rsidRPr="00865508" w14:paraId="1F892189" w14:textId="77777777">
        <w:tc>
          <w:tcPr>
            <w:tcW w:w="2122" w:type="dxa"/>
          </w:tcPr>
          <w:p w14:paraId="747549D5"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529E5754"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xóa</w:t>
            </w:r>
            <w:proofErr w:type="spellEnd"/>
            <w:r w:rsidRPr="00865508">
              <w:t xml:space="preserve"> </w:t>
            </w:r>
            <w:proofErr w:type="spellStart"/>
            <w:r w:rsidRPr="00865508">
              <w:t>xe</w:t>
            </w:r>
            <w:proofErr w:type="spellEnd"/>
          </w:p>
        </w:tc>
      </w:tr>
      <w:tr w:rsidR="00CD35EC" w:rsidRPr="00865508" w14:paraId="74F74878" w14:textId="77777777">
        <w:tc>
          <w:tcPr>
            <w:tcW w:w="2122" w:type="dxa"/>
          </w:tcPr>
          <w:p w14:paraId="6AD84D73"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072015F7"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Quản </w:t>
            </w:r>
            <w:proofErr w:type="spellStart"/>
            <w:r w:rsidRPr="00865508">
              <w:t>lý</w:t>
            </w:r>
            <w:proofErr w:type="spellEnd"/>
          </w:p>
        </w:tc>
      </w:tr>
      <w:tr w:rsidR="00CD35EC" w:rsidRPr="00865508" w14:paraId="5700920E" w14:textId="77777777">
        <w:tc>
          <w:tcPr>
            <w:tcW w:w="2122" w:type="dxa"/>
          </w:tcPr>
          <w:p w14:paraId="4DA41615"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2AF01273"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thông</w:t>
            </w:r>
            <w:proofErr w:type="spellEnd"/>
            <w:r w:rsidRPr="00865508">
              <w:t xml:space="preserve"> tin </w:t>
            </w:r>
            <w:proofErr w:type="spellStart"/>
            <w:r w:rsidRPr="00865508">
              <w:t>xe</w:t>
            </w:r>
            <w:proofErr w:type="spellEnd"/>
          </w:p>
        </w:tc>
      </w:tr>
      <w:tr w:rsidR="00CD35EC" w:rsidRPr="00865508" w14:paraId="282914FD" w14:textId="77777777">
        <w:tc>
          <w:tcPr>
            <w:tcW w:w="2122" w:type="dxa"/>
          </w:tcPr>
          <w:p w14:paraId="4BEFF97A"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5042A7B8"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thông</w:t>
            </w:r>
            <w:proofErr w:type="spellEnd"/>
            <w:r w:rsidRPr="00865508">
              <w:t xml:space="preserve"> tin </w:t>
            </w:r>
            <w:proofErr w:type="spellStart"/>
            <w:r w:rsidRPr="00865508">
              <w:t>xe</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3929C449" w14:textId="77777777">
        <w:tc>
          <w:tcPr>
            <w:tcW w:w="2122" w:type="dxa"/>
            <w:vMerge w:val="restart"/>
          </w:tcPr>
          <w:p w14:paraId="4B16EAE7"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493E7436" w14:textId="77777777" w:rsidR="00CD35EC" w:rsidRPr="00865508" w:rsidRDefault="00313C26">
            <w:pPr>
              <w:pStyle w:val="TableStyle"/>
            </w:pPr>
            <w:r w:rsidRPr="00865508">
              <w:t>Actor</w:t>
            </w:r>
          </w:p>
        </w:tc>
        <w:tc>
          <w:tcPr>
            <w:tcW w:w="3447" w:type="dxa"/>
          </w:tcPr>
          <w:p w14:paraId="7BFD22B7" w14:textId="77777777" w:rsidR="00CD35EC" w:rsidRPr="00865508" w:rsidRDefault="00313C26">
            <w:pPr>
              <w:pStyle w:val="TableStyle"/>
            </w:pPr>
            <w:r w:rsidRPr="00865508">
              <w:t>System</w:t>
            </w:r>
          </w:p>
        </w:tc>
      </w:tr>
      <w:tr w:rsidR="00CD35EC" w:rsidRPr="00865508" w14:paraId="5EF1510A" w14:textId="77777777">
        <w:tc>
          <w:tcPr>
            <w:tcW w:w="2122" w:type="dxa"/>
            <w:vMerge/>
          </w:tcPr>
          <w:p w14:paraId="125BFD76" w14:textId="77777777" w:rsidR="00CD35EC" w:rsidRPr="00865508" w:rsidRDefault="00CD35EC">
            <w:pPr>
              <w:pStyle w:val="TableStyle"/>
            </w:pPr>
          </w:p>
        </w:tc>
        <w:tc>
          <w:tcPr>
            <w:tcW w:w="3447" w:type="dxa"/>
          </w:tcPr>
          <w:p w14:paraId="6E1762A5"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“Quản </w:t>
            </w:r>
            <w:proofErr w:type="spellStart"/>
            <w:r w:rsidRPr="00865508">
              <w:t>lý</w:t>
            </w:r>
            <w:proofErr w:type="spellEnd"/>
            <w:r w:rsidRPr="00865508">
              <w:t xml:space="preserve"> </w:t>
            </w:r>
            <w:proofErr w:type="spellStart"/>
            <w:r w:rsidRPr="00865508">
              <w:t>danh</w:t>
            </w:r>
            <w:proofErr w:type="spellEnd"/>
            <w:r w:rsidRPr="00865508">
              <w:t xml:space="preserve"> </w:t>
            </w:r>
            <w:proofErr w:type="spellStart"/>
            <w:r w:rsidRPr="00865508">
              <w:t>sách</w:t>
            </w:r>
            <w:proofErr w:type="spellEnd"/>
            <w:r w:rsidRPr="00865508">
              <w:t xml:space="preserve"> </w:t>
            </w:r>
            <w:proofErr w:type="spellStart"/>
            <w:r w:rsidRPr="00865508">
              <w:t>xe</w:t>
            </w:r>
            <w:proofErr w:type="spellEnd"/>
            <w:r w:rsidRPr="00865508">
              <w:t>”</w:t>
            </w:r>
          </w:p>
        </w:tc>
        <w:tc>
          <w:tcPr>
            <w:tcW w:w="3447" w:type="dxa"/>
          </w:tcPr>
          <w:p w14:paraId="1230386C"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2ADF2B3F" w14:textId="77777777">
        <w:tc>
          <w:tcPr>
            <w:tcW w:w="2122" w:type="dxa"/>
            <w:vMerge/>
          </w:tcPr>
          <w:p w14:paraId="6ABEC33F" w14:textId="77777777" w:rsidR="00CD35EC" w:rsidRPr="00865508" w:rsidRDefault="00CD35EC">
            <w:pPr>
              <w:pStyle w:val="TableStyle"/>
            </w:pPr>
          </w:p>
        </w:tc>
        <w:tc>
          <w:tcPr>
            <w:tcW w:w="3447" w:type="dxa"/>
          </w:tcPr>
          <w:p w14:paraId="33554731"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xóa</w:t>
            </w:r>
            <w:proofErr w:type="spellEnd"/>
            <w:r w:rsidRPr="00865508">
              <w:t xml:space="preserve"> </w:t>
            </w:r>
            <w:proofErr w:type="spellStart"/>
            <w:r w:rsidRPr="00865508">
              <w:t>xe</w:t>
            </w:r>
            <w:proofErr w:type="spellEnd"/>
          </w:p>
        </w:tc>
        <w:tc>
          <w:tcPr>
            <w:tcW w:w="3447" w:type="dxa"/>
          </w:tcPr>
          <w:p w14:paraId="6998ED94"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xóa</w:t>
            </w:r>
            <w:proofErr w:type="spellEnd"/>
            <w:r w:rsidRPr="00865508">
              <w:t xml:space="preserve"> </w:t>
            </w:r>
            <w:proofErr w:type="spellStart"/>
            <w:r w:rsidRPr="00865508">
              <w:t>thông</w:t>
            </w:r>
            <w:proofErr w:type="spellEnd"/>
            <w:r w:rsidRPr="00865508">
              <w:t xml:space="preserve"> tin </w:t>
            </w:r>
            <w:proofErr w:type="spellStart"/>
            <w:r w:rsidRPr="00865508">
              <w:t>xe</w:t>
            </w:r>
            <w:proofErr w:type="spellEnd"/>
          </w:p>
        </w:tc>
      </w:tr>
      <w:tr w:rsidR="00CD35EC" w:rsidRPr="00865508" w14:paraId="7CB3C0A3" w14:textId="77777777">
        <w:tc>
          <w:tcPr>
            <w:tcW w:w="2122" w:type="dxa"/>
            <w:vMerge/>
          </w:tcPr>
          <w:p w14:paraId="4E8AD99E" w14:textId="77777777" w:rsidR="00CD35EC" w:rsidRPr="00865508" w:rsidRDefault="00CD35EC">
            <w:pPr>
              <w:pStyle w:val="TableStyle"/>
            </w:pPr>
          </w:p>
        </w:tc>
        <w:tc>
          <w:tcPr>
            <w:tcW w:w="3447" w:type="dxa"/>
          </w:tcPr>
          <w:p w14:paraId="3FCB520C"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xóa</w:t>
            </w:r>
            <w:proofErr w:type="spellEnd"/>
            <w:r w:rsidRPr="00865508">
              <w:t xml:space="preserve"> </w:t>
            </w:r>
            <w:proofErr w:type="spellStart"/>
            <w:r w:rsidRPr="00865508">
              <w:t>xe</w:t>
            </w:r>
            <w:proofErr w:type="spellEnd"/>
          </w:p>
        </w:tc>
        <w:tc>
          <w:tcPr>
            <w:tcW w:w="3447" w:type="dxa"/>
          </w:tcPr>
          <w:p w14:paraId="7617736B" w14:textId="77777777" w:rsidR="00CD35EC" w:rsidRPr="00865508" w:rsidRDefault="00313C26">
            <w:pPr>
              <w:pStyle w:val="TableStyle"/>
            </w:pPr>
            <w:r w:rsidRPr="00865508">
              <w:t xml:space="preserve">Xe </w:t>
            </w:r>
            <w:proofErr w:type="spellStart"/>
            <w:r w:rsidRPr="00865508">
              <w:t>được</w:t>
            </w:r>
            <w:proofErr w:type="spellEnd"/>
            <w:r w:rsidRPr="00865508">
              <w:t xml:space="preserve"> </w:t>
            </w:r>
            <w:proofErr w:type="spellStart"/>
            <w:r w:rsidRPr="00865508">
              <w:t>xóa</w:t>
            </w:r>
            <w:proofErr w:type="spellEnd"/>
            <w:r w:rsidRPr="00865508">
              <w:t xml:space="preserve"> </w:t>
            </w:r>
            <w:proofErr w:type="spellStart"/>
            <w:r w:rsidRPr="00865508">
              <w:t>khỏi</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6AC8E3F6" w14:textId="77777777">
        <w:tc>
          <w:tcPr>
            <w:tcW w:w="2122" w:type="dxa"/>
          </w:tcPr>
          <w:p w14:paraId="16F2154B"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60279D42" w14:textId="77777777" w:rsidR="00CD35EC" w:rsidRPr="00865508" w:rsidRDefault="00313C26">
            <w:pPr>
              <w:pStyle w:val="TableStyle"/>
            </w:pPr>
            <w:proofErr w:type="spellStart"/>
            <w:r w:rsidRPr="00865508">
              <w:t>Không</w:t>
            </w:r>
            <w:proofErr w:type="spellEnd"/>
          </w:p>
        </w:tc>
      </w:tr>
    </w:tbl>
    <w:p w14:paraId="37DE3F4A" w14:textId="77777777" w:rsidR="00CD35EC" w:rsidRPr="00865508" w:rsidRDefault="00313C26" w:rsidP="007F756A">
      <w:pPr>
        <w:pStyle w:val="indexTablestyle"/>
      </w:pPr>
      <w:bookmarkStart w:id="415" w:name="_Toc214004968"/>
      <w:r w:rsidRPr="00865508">
        <w:t>Bảng đặc tả xóa xe</w:t>
      </w:r>
      <w:bookmarkEnd w:id="415"/>
    </w:p>
    <w:p w14:paraId="642EDB83" w14:textId="176E8415" w:rsidR="00CD35EC" w:rsidRPr="00865508" w:rsidRDefault="00D57D25" w:rsidP="00276309">
      <w:pPr>
        <w:pStyle w:val="Heading4"/>
      </w:pPr>
      <w:bookmarkStart w:id="416" w:name="_Toc214004935"/>
      <w:r w:rsidRPr="00D57D25">
        <w:t>Sửa xe</w:t>
      </w:r>
      <w:bookmarkEnd w:id="416"/>
    </w:p>
    <w:tbl>
      <w:tblPr>
        <w:tblStyle w:val="ae"/>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64FB7B60" w14:textId="77777777">
        <w:tc>
          <w:tcPr>
            <w:tcW w:w="2122" w:type="dxa"/>
          </w:tcPr>
          <w:p w14:paraId="74A8246D" w14:textId="77777777" w:rsidR="00CD35EC" w:rsidRPr="00865508" w:rsidRDefault="00313C26">
            <w:pPr>
              <w:pStyle w:val="TableStyle"/>
            </w:pPr>
            <w:proofErr w:type="spellStart"/>
            <w:r w:rsidRPr="00865508">
              <w:t>Usecase</w:t>
            </w:r>
            <w:proofErr w:type="spellEnd"/>
          </w:p>
        </w:tc>
        <w:tc>
          <w:tcPr>
            <w:tcW w:w="6894" w:type="dxa"/>
            <w:gridSpan w:val="2"/>
          </w:tcPr>
          <w:p w14:paraId="718A62C1" w14:textId="77777777" w:rsidR="00CD35EC" w:rsidRPr="00865508" w:rsidRDefault="00313C26">
            <w:pPr>
              <w:pStyle w:val="TableStyle"/>
            </w:pPr>
            <w:r w:rsidRPr="00865508">
              <w:t xml:space="preserve">Sửa </w:t>
            </w:r>
            <w:proofErr w:type="spellStart"/>
            <w:r w:rsidRPr="00865508">
              <w:t>xe</w:t>
            </w:r>
            <w:proofErr w:type="spellEnd"/>
          </w:p>
        </w:tc>
      </w:tr>
      <w:tr w:rsidR="00CD35EC" w:rsidRPr="00865508" w14:paraId="5D89CF78" w14:textId="77777777">
        <w:tc>
          <w:tcPr>
            <w:tcW w:w="2122" w:type="dxa"/>
          </w:tcPr>
          <w:p w14:paraId="1EB8F60E"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38C44B4E" w14:textId="77777777" w:rsidR="00CD35EC" w:rsidRPr="00865508" w:rsidRDefault="00313C26">
            <w:pPr>
              <w:pStyle w:val="TableStyle"/>
            </w:pPr>
            <w:r w:rsidRPr="00865508">
              <w:t xml:space="preserve">Sửa </w:t>
            </w:r>
            <w:proofErr w:type="spellStart"/>
            <w:r w:rsidRPr="00865508">
              <w:t>một</w:t>
            </w:r>
            <w:proofErr w:type="spellEnd"/>
            <w:r w:rsidRPr="00865508">
              <w:t xml:space="preserve"> </w:t>
            </w:r>
            <w:proofErr w:type="spellStart"/>
            <w:r w:rsidRPr="00865508">
              <w:t>xe</w:t>
            </w:r>
            <w:proofErr w:type="spellEnd"/>
          </w:p>
        </w:tc>
      </w:tr>
      <w:tr w:rsidR="00CD35EC" w:rsidRPr="00865508" w14:paraId="502AA283" w14:textId="77777777">
        <w:tc>
          <w:tcPr>
            <w:tcW w:w="2122" w:type="dxa"/>
          </w:tcPr>
          <w:p w14:paraId="0AE90A29"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29377906"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sửa</w:t>
            </w:r>
            <w:proofErr w:type="spellEnd"/>
            <w:r w:rsidRPr="00865508">
              <w:t xml:space="preserve"> </w:t>
            </w:r>
            <w:proofErr w:type="spellStart"/>
            <w:r w:rsidRPr="00865508">
              <w:t>xe</w:t>
            </w:r>
            <w:proofErr w:type="spellEnd"/>
          </w:p>
        </w:tc>
      </w:tr>
      <w:tr w:rsidR="00CD35EC" w:rsidRPr="00865508" w14:paraId="04EC4A9E" w14:textId="77777777">
        <w:tc>
          <w:tcPr>
            <w:tcW w:w="2122" w:type="dxa"/>
          </w:tcPr>
          <w:p w14:paraId="0EA9526F"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10CC33CF"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Quản </w:t>
            </w:r>
            <w:proofErr w:type="spellStart"/>
            <w:r w:rsidRPr="00865508">
              <w:t>lý</w:t>
            </w:r>
            <w:proofErr w:type="spellEnd"/>
          </w:p>
        </w:tc>
      </w:tr>
      <w:tr w:rsidR="00CD35EC" w:rsidRPr="00865508" w14:paraId="79A65FA8" w14:textId="77777777">
        <w:tc>
          <w:tcPr>
            <w:tcW w:w="2122" w:type="dxa"/>
          </w:tcPr>
          <w:p w14:paraId="77F74EA3"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6590A8BE" w14:textId="77777777" w:rsidR="00CD35EC" w:rsidRPr="00865508" w:rsidRDefault="00313C26">
            <w:pPr>
              <w:pStyle w:val="TableStyle"/>
            </w:pPr>
            <w:r w:rsidRPr="00865508">
              <w:t xml:space="preserve">Sửa </w:t>
            </w:r>
            <w:proofErr w:type="spellStart"/>
            <w:r w:rsidRPr="00865508">
              <w:t>thông</w:t>
            </w:r>
            <w:proofErr w:type="spellEnd"/>
            <w:r w:rsidRPr="00865508">
              <w:t xml:space="preserve"> tin </w:t>
            </w:r>
            <w:proofErr w:type="spellStart"/>
            <w:r w:rsidRPr="00865508">
              <w:t>xe</w:t>
            </w:r>
            <w:proofErr w:type="spellEnd"/>
          </w:p>
        </w:tc>
      </w:tr>
      <w:tr w:rsidR="00CD35EC" w:rsidRPr="00865508" w14:paraId="40AA76B6" w14:textId="77777777">
        <w:tc>
          <w:tcPr>
            <w:tcW w:w="2122" w:type="dxa"/>
          </w:tcPr>
          <w:p w14:paraId="7EB099AD"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5804868B" w14:textId="77777777" w:rsidR="00CD35EC" w:rsidRPr="00865508" w:rsidRDefault="00313C26">
            <w:pPr>
              <w:pStyle w:val="TableStyle"/>
            </w:pPr>
            <w:r w:rsidRPr="00865508">
              <w:t xml:space="preserve">Sửa </w:t>
            </w:r>
            <w:proofErr w:type="spellStart"/>
            <w:r w:rsidRPr="00865508">
              <w:t>thông</w:t>
            </w:r>
            <w:proofErr w:type="spellEnd"/>
            <w:r w:rsidRPr="00865508">
              <w:t xml:space="preserve"> tin </w:t>
            </w:r>
            <w:proofErr w:type="spellStart"/>
            <w:r w:rsidRPr="00865508">
              <w:t>xe</w:t>
            </w:r>
            <w:proofErr w:type="spellEnd"/>
            <w:r w:rsidRPr="00865508">
              <w:t xml:space="preserve"> </w:t>
            </w:r>
            <w:proofErr w:type="spellStart"/>
            <w:r w:rsidRPr="00865508">
              <w:t>thành</w:t>
            </w:r>
            <w:proofErr w:type="spellEnd"/>
            <w:r w:rsidRPr="00865508">
              <w:t xml:space="preserve"> </w:t>
            </w:r>
            <w:proofErr w:type="spellStart"/>
            <w:r w:rsidRPr="00865508">
              <w:t>công</w:t>
            </w:r>
            <w:proofErr w:type="spellEnd"/>
          </w:p>
        </w:tc>
      </w:tr>
      <w:tr w:rsidR="00CD35EC" w:rsidRPr="00865508" w14:paraId="59786CCB" w14:textId="77777777">
        <w:tc>
          <w:tcPr>
            <w:tcW w:w="2122" w:type="dxa"/>
            <w:vMerge w:val="restart"/>
          </w:tcPr>
          <w:p w14:paraId="6698F364"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14BE23EA" w14:textId="77777777" w:rsidR="00CD35EC" w:rsidRPr="00865508" w:rsidRDefault="00313C26">
            <w:pPr>
              <w:pStyle w:val="TableStyle"/>
            </w:pPr>
            <w:r w:rsidRPr="00865508">
              <w:t>Actor</w:t>
            </w:r>
          </w:p>
        </w:tc>
        <w:tc>
          <w:tcPr>
            <w:tcW w:w="3447" w:type="dxa"/>
          </w:tcPr>
          <w:p w14:paraId="5D7480A7" w14:textId="77777777" w:rsidR="00CD35EC" w:rsidRPr="00865508" w:rsidRDefault="00313C26">
            <w:pPr>
              <w:pStyle w:val="TableStyle"/>
            </w:pPr>
            <w:r w:rsidRPr="00865508">
              <w:t>System</w:t>
            </w:r>
          </w:p>
        </w:tc>
      </w:tr>
      <w:tr w:rsidR="00CD35EC" w:rsidRPr="00865508" w14:paraId="5ABC3F37" w14:textId="77777777">
        <w:tc>
          <w:tcPr>
            <w:tcW w:w="2122" w:type="dxa"/>
            <w:vMerge/>
          </w:tcPr>
          <w:p w14:paraId="7BF297B0" w14:textId="77777777" w:rsidR="00CD35EC" w:rsidRPr="00865508" w:rsidRDefault="00CD35EC">
            <w:pPr>
              <w:pStyle w:val="TableStyle"/>
            </w:pPr>
          </w:p>
        </w:tc>
        <w:tc>
          <w:tcPr>
            <w:tcW w:w="3447" w:type="dxa"/>
          </w:tcPr>
          <w:p w14:paraId="24B22304"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“Quản </w:t>
            </w:r>
            <w:proofErr w:type="spellStart"/>
            <w:r w:rsidRPr="00865508">
              <w:t>lý</w:t>
            </w:r>
            <w:proofErr w:type="spellEnd"/>
            <w:r w:rsidRPr="00865508">
              <w:t xml:space="preserve"> </w:t>
            </w:r>
            <w:proofErr w:type="spellStart"/>
            <w:r w:rsidRPr="00865508">
              <w:t>danh</w:t>
            </w:r>
            <w:proofErr w:type="spellEnd"/>
            <w:r w:rsidRPr="00865508">
              <w:t xml:space="preserve"> </w:t>
            </w:r>
            <w:proofErr w:type="spellStart"/>
            <w:r w:rsidRPr="00865508">
              <w:t>sách</w:t>
            </w:r>
            <w:proofErr w:type="spellEnd"/>
            <w:r w:rsidRPr="00865508">
              <w:t xml:space="preserve"> </w:t>
            </w:r>
            <w:proofErr w:type="spellStart"/>
            <w:r w:rsidRPr="00865508">
              <w:t>xe</w:t>
            </w:r>
            <w:proofErr w:type="spellEnd"/>
            <w:r w:rsidRPr="00865508">
              <w:t>”</w:t>
            </w:r>
          </w:p>
        </w:tc>
        <w:tc>
          <w:tcPr>
            <w:tcW w:w="3447" w:type="dxa"/>
          </w:tcPr>
          <w:p w14:paraId="60F60F77"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7348B6EF" w14:textId="77777777">
        <w:tc>
          <w:tcPr>
            <w:tcW w:w="2122" w:type="dxa"/>
            <w:vMerge/>
          </w:tcPr>
          <w:p w14:paraId="02D20BE8" w14:textId="77777777" w:rsidR="00CD35EC" w:rsidRPr="00865508" w:rsidRDefault="00CD35EC">
            <w:pPr>
              <w:pStyle w:val="TableStyle"/>
            </w:pPr>
          </w:p>
        </w:tc>
        <w:tc>
          <w:tcPr>
            <w:tcW w:w="3447" w:type="dxa"/>
          </w:tcPr>
          <w:p w14:paraId="4F1F7E79"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sửa</w:t>
            </w:r>
            <w:proofErr w:type="spellEnd"/>
            <w:r w:rsidRPr="00865508">
              <w:t xml:space="preserve"> </w:t>
            </w:r>
            <w:proofErr w:type="spellStart"/>
            <w:r w:rsidRPr="00865508">
              <w:t>xe</w:t>
            </w:r>
            <w:proofErr w:type="spellEnd"/>
          </w:p>
        </w:tc>
        <w:tc>
          <w:tcPr>
            <w:tcW w:w="3447" w:type="dxa"/>
          </w:tcPr>
          <w:p w14:paraId="0643D4D6"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sửa</w:t>
            </w:r>
            <w:proofErr w:type="spellEnd"/>
            <w:r w:rsidRPr="00865508">
              <w:t xml:space="preserve"> </w:t>
            </w:r>
            <w:proofErr w:type="spellStart"/>
            <w:r w:rsidRPr="00865508">
              <w:t>thông</w:t>
            </w:r>
            <w:proofErr w:type="spellEnd"/>
            <w:r w:rsidRPr="00865508">
              <w:t xml:space="preserve"> tin </w:t>
            </w:r>
            <w:proofErr w:type="spellStart"/>
            <w:r w:rsidRPr="00865508">
              <w:t>xe</w:t>
            </w:r>
            <w:proofErr w:type="spellEnd"/>
          </w:p>
        </w:tc>
      </w:tr>
      <w:tr w:rsidR="00CD35EC" w:rsidRPr="00865508" w14:paraId="15F5AB2A" w14:textId="77777777">
        <w:tc>
          <w:tcPr>
            <w:tcW w:w="2122" w:type="dxa"/>
            <w:vMerge/>
          </w:tcPr>
          <w:p w14:paraId="479EDA92" w14:textId="77777777" w:rsidR="00CD35EC" w:rsidRPr="00865508" w:rsidRDefault="00CD35EC">
            <w:pPr>
              <w:pStyle w:val="TableStyle"/>
            </w:pPr>
          </w:p>
        </w:tc>
        <w:tc>
          <w:tcPr>
            <w:tcW w:w="3447" w:type="dxa"/>
          </w:tcPr>
          <w:p w14:paraId="3433F4AC"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sửa</w:t>
            </w:r>
            <w:proofErr w:type="spellEnd"/>
            <w:r w:rsidRPr="00865508">
              <w:t xml:space="preserve"> </w:t>
            </w:r>
            <w:proofErr w:type="spellStart"/>
            <w:r w:rsidRPr="00865508">
              <w:t>xe</w:t>
            </w:r>
            <w:proofErr w:type="spellEnd"/>
          </w:p>
        </w:tc>
        <w:tc>
          <w:tcPr>
            <w:tcW w:w="3447" w:type="dxa"/>
          </w:tcPr>
          <w:p w14:paraId="483E37F6" w14:textId="77777777" w:rsidR="00CD35EC" w:rsidRPr="00865508" w:rsidRDefault="00313C26">
            <w:pPr>
              <w:pStyle w:val="TableStyle"/>
            </w:pPr>
            <w:r w:rsidRPr="00865508">
              <w:t xml:space="preserve">Xe </w:t>
            </w:r>
            <w:proofErr w:type="spellStart"/>
            <w:r w:rsidRPr="00865508">
              <w:t>được</w:t>
            </w:r>
            <w:proofErr w:type="spellEnd"/>
            <w:r w:rsidRPr="00865508">
              <w:t xml:space="preserve"> </w:t>
            </w:r>
            <w:proofErr w:type="spellStart"/>
            <w:r w:rsidRPr="00865508">
              <w:t>sửa</w:t>
            </w:r>
            <w:proofErr w:type="spellEnd"/>
            <w:r w:rsidRPr="00865508">
              <w:t xml:space="preserve"> </w:t>
            </w:r>
            <w:proofErr w:type="spellStart"/>
            <w:r w:rsidRPr="00865508">
              <w:t>vào</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5EDCAB93" w14:textId="77777777">
        <w:tc>
          <w:tcPr>
            <w:tcW w:w="2122" w:type="dxa"/>
          </w:tcPr>
          <w:p w14:paraId="0CB43916"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78FEB7C3" w14:textId="77777777" w:rsidR="00CD35EC" w:rsidRPr="00865508" w:rsidRDefault="00313C26">
            <w:pPr>
              <w:pStyle w:val="TableStyle"/>
            </w:pPr>
            <w:proofErr w:type="spellStart"/>
            <w:r w:rsidRPr="00865508">
              <w:t>Không</w:t>
            </w:r>
            <w:proofErr w:type="spellEnd"/>
          </w:p>
        </w:tc>
      </w:tr>
    </w:tbl>
    <w:p w14:paraId="52AF0A6E" w14:textId="77777777" w:rsidR="00CD35EC" w:rsidRPr="00865508" w:rsidRDefault="00313C26" w:rsidP="007F756A">
      <w:pPr>
        <w:pStyle w:val="indexTablestyle"/>
      </w:pPr>
      <w:bookmarkStart w:id="417" w:name="_Toc214004969"/>
      <w:r w:rsidRPr="00865508">
        <w:t>Bảng đặc tả sửa xe</w:t>
      </w:r>
      <w:bookmarkEnd w:id="417"/>
    </w:p>
    <w:p w14:paraId="20300A9C" w14:textId="18183A67" w:rsidR="00CD35EC" w:rsidRPr="00865508" w:rsidRDefault="00D57D25" w:rsidP="00276309">
      <w:pPr>
        <w:pStyle w:val="Heading4"/>
      </w:pPr>
      <w:bookmarkStart w:id="418" w:name="_Toc214004936"/>
      <w:r w:rsidRPr="00865508">
        <w:t>Thông tin khách hàng, đối tác</w:t>
      </w:r>
      <w:bookmarkEnd w:id="418"/>
    </w:p>
    <w:tbl>
      <w:tblPr>
        <w:tblStyle w:val="af"/>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067EDD81" w14:textId="77777777">
        <w:tc>
          <w:tcPr>
            <w:tcW w:w="2122" w:type="dxa"/>
          </w:tcPr>
          <w:p w14:paraId="6E13C4AE" w14:textId="77777777" w:rsidR="00CD35EC" w:rsidRPr="00865508" w:rsidRDefault="00313C26">
            <w:pPr>
              <w:pStyle w:val="TableStyle"/>
            </w:pPr>
            <w:proofErr w:type="spellStart"/>
            <w:r w:rsidRPr="00865508">
              <w:t>Usecase</w:t>
            </w:r>
            <w:proofErr w:type="spellEnd"/>
          </w:p>
        </w:tc>
        <w:tc>
          <w:tcPr>
            <w:tcW w:w="6894" w:type="dxa"/>
            <w:gridSpan w:val="2"/>
          </w:tcPr>
          <w:p w14:paraId="076D4864" w14:textId="77777777" w:rsidR="00CD35EC" w:rsidRPr="00865508" w:rsidRDefault="00313C26">
            <w:pPr>
              <w:pStyle w:val="TableStyle"/>
            </w:pPr>
            <w:r w:rsidRPr="00865508">
              <w:t xml:space="preserve">Thông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10B23209" w14:textId="77777777">
        <w:tc>
          <w:tcPr>
            <w:tcW w:w="2122" w:type="dxa"/>
          </w:tcPr>
          <w:p w14:paraId="4C0441AE"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5A58834E"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thông</w:t>
            </w:r>
            <w:proofErr w:type="spellEnd"/>
            <w:r w:rsidRPr="00865508">
              <w:t xml:space="preserve">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2DBC871A" w14:textId="77777777">
        <w:tc>
          <w:tcPr>
            <w:tcW w:w="2122" w:type="dxa"/>
          </w:tcPr>
          <w:p w14:paraId="1F364FEC"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01A4E39C"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thêm</w:t>
            </w:r>
            <w:proofErr w:type="spellEnd"/>
            <w:r w:rsidRPr="00865508">
              <w:t xml:space="preserve"> </w:t>
            </w:r>
            <w:proofErr w:type="spellStart"/>
            <w:r w:rsidRPr="00865508">
              <w:t>thông</w:t>
            </w:r>
            <w:proofErr w:type="spellEnd"/>
            <w:r w:rsidRPr="00865508">
              <w:t xml:space="preserve"> tin</w:t>
            </w:r>
          </w:p>
        </w:tc>
      </w:tr>
      <w:tr w:rsidR="00CD35EC" w:rsidRPr="00865508" w14:paraId="4F83F48A" w14:textId="77777777">
        <w:tc>
          <w:tcPr>
            <w:tcW w:w="2122" w:type="dxa"/>
          </w:tcPr>
          <w:p w14:paraId="3497C976"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3E18911E"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Quản </w:t>
            </w:r>
            <w:proofErr w:type="spellStart"/>
            <w:r w:rsidRPr="00865508">
              <w:t>lý</w:t>
            </w:r>
            <w:proofErr w:type="spellEnd"/>
          </w:p>
        </w:tc>
      </w:tr>
      <w:tr w:rsidR="00CD35EC" w:rsidRPr="00865508" w14:paraId="32F6E4D0" w14:textId="77777777">
        <w:tc>
          <w:tcPr>
            <w:tcW w:w="2122" w:type="dxa"/>
          </w:tcPr>
          <w:p w14:paraId="144942FA"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599B396D"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thông</w:t>
            </w:r>
            <w:proofErr w:type="spellEnd"/>
            <w:r w:rsidRPr="00865508">
              <w:t xml:space="preserve">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5044C2CD" w14:textId="77777777">
        <w:tc>
          <w:tcPr>
            <w:tcW w:w="2122" w:type="dxa"/>
          </w:tcPr>
          <w:p w14:paraId="44B4CDB6"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6744AA43"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thông</w:t>
            </w:r>
            <w:proofErr w:type="spellEnd"/>
            <w:r w:rsidRPr="00865508">
              <w:t xml:space="preserve"> tin </w:t>
            </w:r>
            <w:proofErr w:type="spellStart"/>
            <w:r w:rsidRPr="00865508">
              <w:t>thành</w:t>
            </w:r>
            <w:proofErr w:type="spellEnd"/>
            <w:r w:rsidRPr="00865508">
              <w:t xml:space="preserve"> </w:t>
            </w:r>
            <w:proofErr w:type="spellStart"/>
            <w:r w:rsidRPr="00865508">
              <w:t>công</w:t>
            </w:r>
            <w:proofErr w:type="spellEnd"/>
          </w:p>
        </w:tc>
      </w:tr>
      <w:tr w:rsidR="00CD35EC" w:rsidRPr="00865508" w14:paraId="5800BB27" w14:textId="77777777">
        <w:tc>
          <w:tcPr>
            <w:tcW w:w="2122" w:type="dxa"/>
            <w:vMerge w:val="restart"/>
          </w:tcPr>
          <w:p w14:paraId="78F212FA"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79CEFF39" w14:textId="77777777" w:rsidR="00CD35EC" w:rsidRPr="00865508" w:rsidRDefault="00313C26">
            <w:pPr>
              <w:pStyle w:val="TableStyle"/>
            </w:pPr>
            <w:r w:rsidRPr="00865508">
              <w:t>Actor</w:t>
            </w:r>
          </w:p>
        </w:tc>
        <w:tc>
          <w:tcPr>
            <w:tcW w:w="3447" w:type="dxa"/>
          </w:tcPr>
          <w:p w14:paraId="15221809" w14:textId="77777777" w:rsidR="00CD35EC" w:rsidRPr="00865508" w:rsidRDefault="00313C26">
            <w:pPr>
              <w:pStyle w:val="TableStyle"/>
            </w:pPr>
            <w:r w:rsidRPr="00865508">
              <w:t>System</w:t>
            </w:r>
          </w:p>
        </w:tc>
      </w:tr>
      <w:tr w:rsidR="00CD35EC" w:rsidRPr="00865508" w14:paraId="57121866" w14:textId="77777777">
        <w:tc>
          <w:tcPr>
            <w:tcW w:w="2122" w:type="dxa"/>
            <w:vMerge/>
          </w:tcPr>
          <w:p w14:paraId="2F18B59D" w14:textId="77777777" w:rsidR="00CD35EC" w:rsidRPr="00865508" w:rsidRDefault="00CD35EC">
            <w:pPr>
              <w:pStyle w:val="TableStyle"/>
            </w:pPr>
          </w:p>
        </w:tc>
        <w:tc>
          <w:tcPr>
            <w:tcW w:w="3447" w:type="dxa"/>
          </w:tcPr>
          <w:p w14:paraId="61FC17D5"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“Quản </w:t>
            </w:r>
            <w:proofErr w:type="spellStart"/>
            <w:r w:rsidRPr="00865508">
              <w:t>lý</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w:t>
            </w:r>
          </w:p>
        </w:tc>
        <w:tc>
          <w:tcPr>
            <w:tcW w:w="3447" w:type="dxa"/>
          </w:tcPr>
          <w:p w14:paraId="1F2B3161"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457EA24B" w14:textId="77777777">
        <w:tc>
          <w:tcPr>
            <w:tcW w:w="2122" w:type="dxa"/>
            <w:vMerge/>
          </w:tcPr>
          <w:p w14:paraId="6C3EE9CD" w14:textId="77777777" w:rsidR="00CD35EC" w:rsidRPr="00865508" w:rsidRDefault="00CD35EC">
            <w:pPr>
              <w:pStyle w:val="TableStyle"/>
            </w:pPr>
          </w:p>
        </w:tc>
        <w:tc>
          <w:tcPr>
            <w:tcW w:w="3447" w:type="dxa"/>
          </w:tcPr>
          <w:p w14:paraId="449C5B21"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c>
          <w:tcPr>
            <w:tcW w:w="3447" w:type="dxa"/>
          </w:tcPr>
          <w:p w14:paraId="3D60CBFE"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thêm</w:t>
            </w:r>
            <w:proofErr w:type="spellEnd"/>
            <w:r w:rsidRPr="00865508">
              <w:t xml:space="preserve"> </w:t>
            </w:r>
            <w:proofErr w:type="spellStart"/>
            <w:r w:rsidRPr="00865508">
              <w:t>thông</w:t>
            </w:r>
            <w:proofErr w:type="spellEnd"/>
            <w:r w:rsidRPr="00865508">
              <w:t xml:space="preserve">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61BA7BDE" w14:textId="77777777">
        <w:tc>
          <w:tcPr>
            <w:tcW w:w="2122" w:type="dxa"/>
            <w:vMerge/>
          </w:tcPr>
          <w:p w14:paraId="2624FAFA" w14:textId="77777777" w:rsidR="00CD35EC" w:rsidRPr="00865508" w:rsidRDefault="00CD35EC">
            <w:pPr>
              <w:pStyle w:val="TableStyle"/>
            </w:pPr>
          </w:p>
        </w:tc>
        <w:tc>
          <w:tcPr>
            <w:tcW w:w="3447" w:type="dxa"/>
          </w:tcPr>
          <w:p w14:paraId="73BD1997"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thêm</w:t>
            </w:r>
            <w:proofErr w:type="spellEnd"/>
            <w:r w:rsidRPr="00865508">
              <w:t xml:space="preserve"> </w:t>
            </w:r>
            <w:proofErr w:type="spellStart"/>
            <w:r w:rsidRPr="00865508">
              <w:t>mới</w:t>
            </w:r>
            <w:proofErr w:type="spellEnd"/>
          </w:p>
        </w:tc>
        <w:tc>
          <w:tcPr>
            <w:tcW w:w="3447" w:type="dxa"/>
          </w:tcPr>
          <w:p w14:paraId="388BAEB7" w14:textId="77777777" w:rsidR="00CD35EC" w:rsidRPr="00865508" w:rsidRDefault="00313C26">
            <w:pPr>
              <w:pStyle w:val="TableStyle"/>
            </w:pPr>
            <w:r w:rsidRPr="00865508">
              <w:t xml:space="preserve">Thông tin </w:t>
            </w:r>
            <w:proofErr w:type="spellStart"/>
            <w:r w:rsidRPr="00865508">
              <w:t>được</w:t>
            </w:r>
            <w:proofErr w:type="spellEnd"/>
            <w:r w:rsidRPr="00865508">
              <w:t xml:space="preserve"> </w:t>
            </w:r>
            <w:proofErr w:type="spellStart"/>
            <w:r w:rsidRPr="00865508">
              <w:t>thêm</w:t>
            </w:r>
            <w:proofErr w:type="spellEnd"/>
            <w:r w:rsidRPr="00865508">
              <w:t xml:space="preserve"> </w:t>
            </w:r>
            <w:proofErr w:type="spellStart"/>
            <w:r w:rsidRPr="00865508">
              <w:t>vào</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2BBDD7FD" w14:textId="77777777">
        <w:tc>
          <w:tcPr>
            <w:tcW w:w="2122" w:type="dxa"/>
          </w:tcPr>
          <w:p w14:paraId="4A2EE83D"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049037EB" w14:textId="77777777" w:rsidR="00CD35EC" w:rsidRPr="00865508" w:rsidRDefault="00313C26">
            <w:pPr>
              <w:pStyle w:val="TableStyle"/>
            </w:pPr>
            <w:proofErr w:type="spellStart"/>
            <w:r w:rsidRPr="00865508">
              <w:t>Không</w:t>
            </w:r>
            <w:proofErr w:type="spellEnd"/>
          </w:p>
        </w:tc>
      </w:tr>
    </w:tbl>
    <w:p w14:paraId="2D13BF6E" w14:textId="77777777" w:rsidR="00CD35EC" w:rsidRPr="00865508" w:rsidRDefault="00313C26" w:rsidP="007F756A">
      <w:pPr>
        <w:pStyle w:val="indexTablestyle"/>
      </w:pPr>
      <w:bookmarkStart w:id="419" w:name="_Toc214004970"/>
      <w:r w:rsidRPr="00865508">
        <w:t>Bảng đặc tả thêm thông tin khách hàng/ đối tác</w:t>
      </w:r>
      <w:bookmarkEnd w:id="419"/>
    </w:p>
    <w:p w14:paraId="69A3B37A" w14:textId="49C7F750" w:rsidR="00CD35EC" w:rsidRPr="00865508" w:rsidRDefault="00D57D25" w:rsidP="00276309">
      <w:pPr>
        <w:pStyle w:val="Heading4"/>
      </w:pPr>
      <w:bookmarkStart w:id="420" w:name="_Toc214004937"/>
      <w:r w:rsidRPr="00865508">
        <w:t>Sửa thông tin khách hàng/ đối tác</w:t>
      </w:r>
      <w:bookmarkEnd w:id="420"/>
    </w:p>
    <w:tbl>
      <w:tblPr>
        <w:tblStyle w:val="af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518CC135" w14:textId="77777777">
        <w:tc>
          <w:tcPr>
            <w:tcW w:w="2122" w:type="dxa"/>
          </w:tcPr>
          <w:p w14:paraId="48294B54" w14:textId="77777777" w:rsidR="00CD35EC" w:rsidRPr="00865508" w:rsidRDefault="00313C26">
            <w:pPr>
              <w:pStyle w:val="TableStyle"/>
            </w:pPr>
            <w:proofErr w:type="spellStart"/>
            <w:r w:rsidRPr="00865508">
              <w:t>Usecase</w:t>
            </w:r>
            <w:proofErr w:type="spellEnd"/>
          </w:p>
        </w:tc>
        <w:tc>
          <w:tcPr>
            <w:tcW w:w="6894" w:type="dxa"/>
            <w:gridSpan w:val="2"/>
          </w:tcPr>
          <w:p w14:paraId="733BA097" w14:textId="77777777" w:rsidR="00CD35EC" w:rsidRPr="00865508" w:rsidRDefault="00313C26">
            <w:pPr>
              <w:pStyle w:val="TableStyle"/>
            </w:pPr>
            <w:r w:rsidRPr="00865508">
              <w:t xml:space="preserve">Sửa </w:t>
            </w:r>
            <w:proofErr w:type="spellStart"/>
            <w:r w:rsidRPr="00865508">
              <w:t>thông</w:t>
            </w:r>
            <w:proofErr w:type="spellEnd"/>
            <w:r w:rsidRPr="00865508">
              <w:t xml:space="preserve">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2CFCC331" w14:textId="77777777">
        <w:tc>
          <w:tcPr>
            <w:tcW w:w="2122" w:type="dxa"/>
          </w:tcPr>
          <w:p w14:paraId="1FDCEDF1"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79A0E84D" w14:textId="77777777" w:rsidR="00CD35EC" w:rsidRPr="00865508" w:rsidRDefault="00313C26">
            <w:pPr>
              <w:pStyle w:val="TableStyle"/>
            </w:pPr>
            <w:r w:rsidRPr="00865508">
              <w:t xml:space="preserve">Sửa </w:t>
            </w:r>
            <w:proofErr w:type="spellStart"/>
            <w:r w:rsidRPr="00865508">
              <w:t>thông</w:t>
            </w:r>
            <w:proofErr w:type="spellEnd"/>
            <w:r w:rsidRPr="00865508">
              <w:t xml:space="preserve">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6D0F3FF7" w14:textId="77777777">
        <w:tc>
          <w:tcPr>
            <w:tcW w:w="2122" w:type="dxa"/>
          </w:tcPr>
          <w:p w14:paraId="77D8F3F5"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5913F0F1"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Sửa </w:t>
            </w:r>
            <w:proofErr w:type="spellStart"/>
            <w:r w:rsidRPr="00865508">
              <w:t>thông</w:t>
            </w:r>
            <w:proofErr w:type="spellEnd"/>
            <w:r w:rsidRPr="00865508">
              <w:t xml:space="preserve"> tin</w:t>
            </w:r>
          </w:p>
        </w:tc>
      </w:tr>
      <w:tr w:rsidR="00CD35EC" w:rsidRPr="00865508" w14:paraId="2F77A2E1" w14:textId="77777777">
        <w:tc>
          <w:tcPr>
            <w:tcW w:w="2122" w:type="dxa"/>
          </w:tcPr>
          <w:p w14:paraId="7D15CE94"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48A2FAAD"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Quản </w:t>
            </w:r>
            <w:proofErr w:type="spellStart"/>
            <w:r w:rsidRPr="00865508">
              <w:t>lý</w:t>
            </w:r>
            <w:proofErr w:type="spellEnd"/>
          </w:p>
        </w:tc>
      </w:tr>
      <w:tr w:rsidR="00CD35EC" w:rsidRPr="00865508" w14:paraId="0C67529E" w14:textId="77777777">
        <w:tc>
          <w:tcPr>
            <w:tcW w:w="2122" w:type="dxa"/>
          </w:tcPr>
          <w:p w14:paraId="1BB05806"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572DA031" w14:textId="77777777" w:rsidR="00CD35EC" w:rsidRPr="00865508" w:rsidRDefault="00313C26">
            <w:pPr>
              <w:pStyle w:val="TableStyle"/>
            </w:pPr>
            <w:r w:rsidRPr="00865508">
              <w:t xml:space="preserve">Sửa </w:t>
            </w:r>
            <w:proofErr w:type="spellStart"/>
            <w:r w:rsidRPr="00865508">
              <w:t>thông</w:t>
            </w:r>
            <w:proofErr w:type="spellEnd"/>
            <w:r w:rsidRPr="00865508">
              <w:t xml:space="preserve">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71060696" w14:textId="77777777">
        <w:tc>
          <w:tcPr>
            <w:tcW w:w="2122" w:type="dxa"/>
          </w:tcPr>
          <w:p w14:paraId="72D93091"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11291B39" w14:textId="77777777" w:rsidR="00CD35EC" w:rsidRPr="00865508" w:rsidRDefault="00313C26">
            <w:pPr>
              <w:pStyle w:val="TableStyle"/>
            </w:pPr>
            <w:r w:rsidRPr="00865508">
              <w:t xml:space="preserve">Sửa </w:t>
            </w:r>
            <w:proofErr w:type="spellStart"/>
            <w:r w:rsidRPr="00865508">
              <w:t>thông</w:t>
            </w:r>
            <w:proofErr w:type="spellEnd"/>
            <w:r w:rsidRPr="00865508">
              <w:t xml:space="preserve"> tin </w:t>
            </w:r>
            <w:proofErr w:type="spellStart"/>
            <w:r w:rsidRPr="00865508">
              <w:t>thành</w:t>
            </w:r>
            <w:proofErr w:type="spellEnd"/>
            <w:r w:rsidRPr="00865508">
              <w:t xml:space="preserve"> </w:t>
            </w:r>
            <w:proofErr w:type="spellStart"/>
            <w:r w:rsidRPr="00865508">
              <w:t>công</w:t>
            </w:r>
            <w:proofErr w:type="spellEnd"/>
          </w:p>
        </w:tc>
      </w:tr>
      <w:tr w:rsidR="00CD35EC" w:rsidRPr="00865508" w14:paraId="1035C662" w14:textId="77777777">
        <w:tc>
          <w:tcPr>
            <w:tcW w:w="2122" w:type="dxa"/>
            <w:vMerge w:val="restart"/>
          </w:tcPr>
          <w:p w14:paraId="0F37A121"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642D338C" w14:textId="77777777" w:rsidR="00CD35EC" w:rsidRPr="00865508" w:rsidRDefault="00313C26">
            <w:pPr>
              <w:pStyle w:val="TableStyle"/>
            </w:pPr>
            <w:r w:rsidRPr="00865508">
              <w:t>Actor</w:t>
            </w:r>
          </w:p>
        </w:tc>
        <w:tc>
          <w:tcPr>
            <w:tcW w:w="3447" w:type="dxa"/>
          </w:tcPr>
          <w:p w14:paraId="351F636B" w14:textId="77777777" w:rsidR="00CD35EC" w:rsidRPr="00865508" w:rsidRDefault="00313C26">
            <w:pPr>
              <w:pStyle w:val="TableStyle"/>
            </w:pPr>
            <w:r w:rsidRPr="00865508">
              <w:t>System</w:t>
            </w:r>
          </w:p>
        </w:tc>
      </w:tr>
      <w:tr w:rsidR="00CD35EC" w:rsidRPr="00865508" w14:paraId="7A8D18F3" w14:textId="77777777">
        <w:tc>
          <w:tcPr>
            <w:tcW w:w="2122" w:type="dxa"/>
            <w:vMerge/>
          </w:tcPr>
          <w:p w14:paraId="7A084E27" w14:textId="77777777" w:rsidR="00CD35EC" w:rsidRPr="00865508" w:rsidRDefault="00CD35EC">
            <w:pPr>
              <w:pStyle w:val="TableStyle"/>
            </w:pPr>
          </w:p>
        </w:tc>
        <w:tc>
          <w:tcPr>
            <w:tcW w:w="3447" w:type="dxa"/>
          </w:tcPr>
          <w:p w14:paraId="2BAB22FC"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“Quản </w:t>
            </w:r>
            <w:proofErr w:type="spellStart"/>
            <w:r w:rsidRPr="00865508">
              <w:t>lý</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r w:rsidRPr="00865508">
              <w:t>”</w:t>
            </w:r>
          </w:p>
        </w:tc>
        <w:tc>
          <w:tcPr>
            <w:tcW w:w="3447" w:type="dxa"/>
          </w:tcPr>
          <w:p w14:paraId="5F69D7EA"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72ED54D7" w14:textId="77777777">
        <w:tc>
          <w:tcPr>
            <w:tcW w:w="2122" w:type="dxa"/>
            <w:vMerge/>
          </w:tcPr>
          <w:p w14:paraId="12032687" w14:textId="77777777" w:rsidR="00CD35EC" w:rsidRPr="00865508" w:rsidRDefault="00CD35EC">
            <w:pPr>
              <w:pStyle w:val="TableStyle"/>
            </w:pPr>
          </w:p>
        </w:tc>
        <w:tc>
          <w:tcPr>
            <w:tcW w:w="3447" w:type="dxa"/>
          </w:tcPr>
          <w:p w14:paraId="1DE9D373"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sửa</w:t>
            </w:r>
            <w:proofErr w:type="spellEnd"/>
            <w:r w:rsidRPr="00865508">
              <w:t xml:space="preserve"> </w:t>
            </w:r>
            <w:proofErr w:type="spellStart"/>
            <w:r w:rsidRPr="00865508">
              <w:t>thông</w:t>
            </w:r>
            <w:proofErr w:type="spellEnd"/>
            <w:r w:rsidRPr="00865508">
              <w:t xml:space="preserve">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c>
          <w:tcPr>
            <w:tcW w:w="3447" w:type="dxa"/>
          </w:tcPr>
          <w:p w14:paraId="2E61A46A"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sửa</w:t>
            </w:r>
            <w:proofErr w:type="spellEnd"/>
            <w:r w:rsidRPr="00865508">
              <w:t xml:space="preserve"> </w:t>
            </w:r>
            <w:proofErr w:type="spellStart"/>
            <w:r w:rsidRPr="00865508">
              <w:t>thông</w:t>
            </w:r>
            <w:proofErr w:type="spellEnd"/>
            <w:r w:rsidRPr="00865508">
              <w:t xml:space="preserve">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69460447" w14:textId="77777777">
        <w:tc>
          <w:tcPr>
            <w:tcW w:w="2122" w:type="dxa"/>
            <w:vMerge/>
          </w:tcPr>
          <w:p w14:paraId="15DCB03F" w14:textId="77777777" w:rsidR="00CD35EC" w:rsidRPr="00865508" w:rsidRDefault="00CD35EC">
            <w:pPr>
              <w:pStyle w:val="TableStyle"/>
            </w:pPr>
          </w:p>
        </w:tc>
        <w:tc>
          <w:tcPr>
            <w:tcW w:w="3447" w:type="dxa"/>
          </w:tcPr>
          <w:p w14:paraId="4E622958"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cập</w:t>
            </w:r>
            <w:proofErr w:type="spellEnd"/>
            <w:r w:rsidRPr="00865508">
              <w:t xml:space="preserve"> </w:t>
            </w:r>
            <w:proofErr w:type="spellStart"/>
            <w:r w:rsidRPr="00865508">
              <w:t>nhật</w:t>
            </w:r>
            <w:proofErr w:type="spellEnd"/>
            <w:r w:rsidRPr="00865508">
              <w:t xml:space="preserve"> </w:t>
            </w:r>
            <w:proofErr w:type="spellStart"/>
            <w:r w:rsidRPr="00865508">
              <w:t>thông</w:t>
            </w:r>
            <w:proofErr w:type="spellEnd"/>
            <w:r w:rsidRPr="00865508">
              <w:t xml:space="preserve"> tin</w:t>
            </w:r>
          </w:p>
        </w:tc>
        <w:tc>
          <w:tcPr>
            <w:tcW w:w="3447" w:type="dxa"/>
          </w:tcPr>
          <w:p w14:paraId="26D8E13F" w14:textId="77777777" w:rsidR="00CD35EC" w:rsidRPr="00865508" w:rsidRDefault="00313C26">
            <w:pPr>
              <w:pStyle w:val="TableStyle"/>
            </w:pPr>
            <w:r w:rsidRPr="00865508">
              <w:t xml:space="preserve">Thông tin </w:t>
            </w:r>
            <w:proofErr w:type="spellStart"/>
            <w:r w:rsidRPr="00865508">
              <w:t>được</w:t>
            </w:r>
            <w:proofErr w:type="spellEnd"/>
            <w:r w:rsidRPr="00865508">
              <w:t xml:space="preserve"> </w:t>
            </w:r>
            <w:proofErr w:type="spellStart"/>
            <w:r w:rsidRPr="00865508">
              <w:t>cập</w:t>
            </w:r>
            <w:proofErr w:type="spellEnd"/>
            <w:r w:rsidRPr="00865508">
              <w:t xml:space="preserve"> </w:t>
            </w:r>
            <w:proofErr w:type="spellStart"/>
            <w:r w:rsidRPr="00865508">
              <w:t>nhật</w:t>
            </w:r>
            <w:proofErr w:type="spellEnd"/>
            <w:r w:rsidRPr="00865508">
              <w:t xml:space="preserve"> </w:t>
            </w:r>
            <w:proofErr w:type="spellStart"/>
            <w:r w:rsidRPr="00865508">
              <w:t>vào</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192C48E9" w14:textId="77777777">
        <w:tc>
          <w:tcPr>
            <w:tcW w:w="2122" w:type="dxa"/>
          </w:tcPr>
          <w:p w14:paraId="3E1F0231"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46A3E8F1" w14:textId="77777777" w:rsidR="00CD35EC" w:rsidRPr="00865508" w:rsidRDefault="00313C26">
            <w:pPr>
              <w:pStyle w:val="TableStyle"/>
            </w:pPr>
            <w:proofErr w:type="spellStart"/>
            <w:r w:rsidRPr="00865508">
              <w:t>Không</w:t>
            </w:r>
            <w:proofErr w:type="spellEnd"/>
          </w:p>
        </w:tc>
      </w:tr>
    </w:tbl>
    <w:p w14:paraId="52F5C093" w14:textId="77777777" w:rsidR="00CD35EC" w:rsidRPr="00865508" w:rsidRDefault="00313C26" w:rsidP="007F756A">
      <w:pPr>
        <w:pStyle w:val="indexTablestyle"/>
      </w:pPr>
      <w:bookmarkStart w:id="421" w:name="_Toc214004971"/>
      <w:r w:rsidRPr="00865508">
        <w:t>Bảng đặc tả sửa thông tin khách hàng/ đối tác</w:t>
      </w:r>
      <w:bookmarkEnd w:id="421"/>
    </w:p>
    <w:p w14:paraId="38E9AE81" w14:textId="77777777" w:rsidR="00CD35EC" w:rsidRPr="00865508" w:rsidRDefault="00CD35EC">
      <w:pPr>
        <w:rPr>
          <w:rFonts w:cs="Times New Roman"/>
        </w:rPr>
      </w:pPr>
    </w:p>
    <w:p w14:paraId="77D8624D" w14:textId="64FDBF02" w:rsidR="00CD35EC" w:rsidRPr="00865508" w:rsidRDefault="00D57D25" w:rsidP="00276309">
      <w:pPr>
        <w:pStyle w:val="Heading4"/>
      </w:pPr>
      <w:bookmarkStart w:id="422" w:name="_Toc214004938"/>
      <w:r w:rsidRPr="00865508">
        <w:t>Xóa thông tin khách hàng/ đối tác</w:t>
      </w:r>
      <w:bookmarkEnd w:id="422"/>
    </w:p>
    <w:tbl>
      <w:tblPr>
        <w:tblStyle w:val="af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42EB8C5E" w14:textId="77777777">
        <w:tc>
          <w:tcPr>
            <w:tcW w:w="2122" w:type="dxa"/>
          </w:tcPr>
          <w:p w14:paraId="43402333" w14:textId="77777777" w:rsidR="00CD35EC" w:rsidRPr="00865508" w:rsidRDefault="00313C26">
            <w:pPr>
              <w:pStyle w:val="TableStyle"/>
            </w:pPr>
            <w:proofErr w:type="spellStart"/>
            <w:r w:rsidRPr="00865508">
              <w:t>Usecase</w:t>
            </w:r>
            <w:proofErr w:type="spellEnd"/>
          </w:p>
        </w:tc>
        <w:tc>
          <w:tcPr>
            <w:tcW w:w="6894" w:type="dxa"/>
            <w:gridSpan w:val="2"/>
          </w:tcPr>
          <w:p w14:paraId="0E9345DB"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thông</w:t>
            </w:r>
            <w:proofErr w:type="spellEnd"/>
            <w:r w:rsidRPr="00865508">
              <w:t xml:space="preserve">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1DF4C79F" w14:textId="77777777">
        <w:tc>
          <w:tcPr>
            <w:tcW w:w="2122" w:type="dxa"/>
          </w:tcPr>
          <w:p w14:paraId="6174D99F"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5ACDA30B"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một</w:t>
            </w:r>
            <w:proofErr w:type="spellEnd"/>
            <w:r w:rsidRPr="00865508">
              <w:t xml:space="preserve"> </w:t>
            </w:r>
            <w:proofErr w:type="spellStart"/>
            <w:r w:rsidRPr="00865508">
              <w:t>thông</w:t>
            </w:r>
            <w:proofErr w:type="spellEnd"/>
            <w:r w:rsidRPr="00865508">
              <w:t xml:space="preserve">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37F42B33" w14:textId="77777777">
        <w:tc>
          <w:tcPr>
            <w:tcW w:w="2122" w:type="dxa"/>
          </w:tcPr>
          <w:p w14:paraId="529AE472"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1B3AC069"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xóa</w:t>
            </w:r>
            <w:proofErr w:type="spellEnd"/>
            <w:r w:rsidRPr="00865508">
              <w:t xml:space="preserve"> </w:t>
            </w:r>
            <w:proofErr w:type="spellStart"/>
            <w:r w:rsidRPr="00865508">
              <w:t>thông</w:t>
            </w:r>
            <w:proofErr w:type="spellEnd"/>
            <w:r w:rsidRPr="00865508">
              <w:t xml:space="preserve"> tin</w:t>
            </w:r>
          </w:p>
        </w:tc>
      </w:tr>
      <w:tr w:rsidR="00CD35EC" w:rsidRPr="00865508" w14:paraId="249CE5BF" w14:textId="77777777">
        <w:tc>
          <w:tcPr>
            <w:tcW w:w="2122" w:type="dxa"/>
          </w:tcPr>
          <w:p w14:paraId="2D2A2011"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441CEC2A"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r w:rsidRPr="00865508">
              <w:t xml:space="preserve">, Quản </w:t>
            </w:r>
            <w:proofErr w:type="spellStart"/>
            <w:r w:rsidRPr="00865508">
              <w:t>lý</w:t>
            </w:r>
            <w:proofErr w:type="spellEnd"/>
          </w:p>
        </w:tc>
      </w:tr>
      <w:tr w:rsidR="00CD35EC" w:rsidRPr="00865508" w14:paraId="1D2F95AA" w14:textId="77777777">
        <w:tc>
          <w:tcPr>
            <w:tcW w:w="2122" w:type="dxa"/>
          </w:tcPr>
          <w:p w14:paraId="322685BD"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0AE563BA"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thông</w:t>
            </w:r>
            <w:proofErr w:type="spellEnd"/>
            <w:r w:rsidRPr="00865508">
              <w:t xml:space="preserve"> tin </w:t>
            </w:r>
          </w:p>
        </w:tc>
      </w:tr>
      <w:tr w:rsidR="00CD35EC" w:rsidRPr="00865508" w14:paraId="630CDD43" w14:textId="77777777">
        <w:tc>
          <w:tcPr>
            <w:tcW w:w="2122" w:type="dxa"/>
          </w:tcPr>
          <w:p w14:paraId="458D4BFC"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58A8E959"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thông</w:t>
            </w:r>
            <w:proofErr w:type="spellEnd"/>
            <w:r w:rsidRPr="00865508">
              <w:t xml:space="preserve"> tin </w:t>
            </w:r>
            <w:proofErr w:type="spellStart"/>
            <w:r w:rsidRPr="00865508">
              <w:t>thành</w:t>
            </w:r>
            <w:proofErr w:type="spellEnd"/>
            <w:r w:rsidRPr="00865508">
              <w:t xml:space="preserve"> </w:t>
            </w:r>
            <w:proofErr w:type="spellStart"/>
            <w:r w:rsidRPr="00865508">
              <w:t>công</w:t>
            </w:r>
            <w:proofErr w:type="spellEnd"/>
          </w:p>
        </w:tc>
      </w:tr>
      <w:tr w:rsidR="00CD35EC" w:rsidRPr="00865508" w14:paraId="4EF0C758" w14:textId="77777777">
        <w:tc>
          <w:tcPr>
            <w:tcW w:w="2122" w:type="dxa"/>
            <w:vMerge w:val="restart"/>
          </w:tcPr>
          <w:p w14:paraId="7F913CAF"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01D2149E" w14:textId="77777777" w:rsidR="00CD35EC" w:rsidRPr="00865508" w:rsidRDefault="00313C26">
            <w:pPr>
              <w:pStyle w:val="TableStyle"/>
            </w:pPr>
            <w:r w:rsidRPr="00865508">
              <w:t>Actor</w:t>
            </w:r>
          </w:p>
        </w:tc>
        <w:tc>
          <w:tcPr>
            <w:tcW w:w="3447" w:type="dxa"/>
          </w:tcPr>
          <w:p w14:paraId="736D9B6E" w14:textId="77777777" w:rsidR="00CD35EC" w:rsidRPr="00865508" w:rsidRDefault="00313C26">
            <w:pPr>
              <w:pStyle w:val="TableStyle"/>
            </w:pPr>
            <w:r w:rsidRPr="00865508">
              <w:t>System</w:t>
            </w:r>
          </w:p>
        </w:tc>
      </w:tr>
      <w:tr w:rsidR="00CD35EC" w:rsidRPr="00865508" w14:paraId="04ADA8A0" w14:textId="77777777">
        <w:tc>
          <w:tcPr>
            <w:tcW w:w="2122" w:type="dxa"/>
            <w:vMerge/>
          </w:tcPr>
          <w:p w14:paraId="061C599B" w14:textId="77777777" w:rsidR="00CD35EC" w:rsidRPr="00865508" w:rsidRDefault="00CD35EC">
            <w:pPr>
              <w:pStyle w:val="TableStyle"/>
            </w:pPr>
          </w:p>
        </w:tc>
        <w:tc>
          <w:tcPr>
            <w:tcW w:w="3447" w:type="dxa"/>
          </w:tcPr>
          <w:p w14:paraId="08A65299"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“Quản </w:t>
            </w:r>
            <w:proofErr w:type="spellStart"/>
            <w:r w:rsidRPr="00865508">
              <w:t>lý</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r w:rsidRPr="00865508">
              <w:t>”</w:t>
            </w:r>
          </w:p>
        </w:tc>
        <w:tc>
          <w:tcPr>
            <w:tcW w:w="3447" w:type="dxa"/>
          </w:tcPr>
          <w:p w14:paraId="6FBB6F67"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6ADA3E76" w14:textId="77777777">
        <w:tc>
          <w:tcPr>
            <w:tcW w:w="2122" w:type="dxa"/>
            <w:vMerge/>
          </w:tcPr>
          <w:p w14:paraId="152AAC50" w14:textId="77777777" w:rsidR="00CD35EC" w:rsidRPr="00865508" w:rsidRDefault="00CD35EC">
            <w:pPr>
              <w:pStyle w:val="TableStyle"/>
            </w:pPr>
          </w:p>
        </w:tc>
        <w:tc>
          <w:tcPr>
            <w:tcW w:w="3447" w:type="dxa"/>
          </w:tcPr>
          <w:p w14:paraId="212136A8"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xóa</w:t>
            </w:r>
            <w:proofErr w:type="spellEnd"/>
            <w:r w:rsidRPr="00865508">
              <w:t xml:space="preserve"> </w:t>
            </w:r>
            <w:proofErr w:type="spellStart"/>
            <w:r w:rsidRPr="00865508">
              <w:t>thông</w:t>
            </w:r>
            <w:proofErr w:type="spellEnd"/>
            <w:r w:rsidRPr="00865508">
              <w:t xml:space="preserve"> tin</w:t>
            </w:r>
          </w:p>
        </w:tc>
        <w:tc>
          <w:tcPr>
            <w:tcW w:w="3447" w:type="dxa"/>
          </w:tcPr>
          <w:p w14:paraId="123A8A59"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xóa</w:t>
            </w:r>
            <w:proofErr w:type="spellEnd"/>
            <w:r w:rsidRPr="00865508">
              <w:t xml:space="preserve"> </w:t>
            </w:r>
            <w:proofErr w:type="spellStart"/>
            <w:r w:rsidRPr="00865508">
              <w:t>thông</w:t>
            </w:r>
            <w:proofErr w:type="spellEnd"/>
            <w:r w:rsidRPr="00865508">
              <w:t xml:space="preserve"> tin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4E2A4077" w14:textId="77777777">
        <w:tc>
          <w:tcPr>
            <w:tcW w:w="2122" w:type="dxa"/>
            <w:vMerge/>
          </w:tcPr>
          <w:p w14:paraId="519B35AB" w14:textId="77777777" w:rsidR="00CD35EC" w:rsidRPr="00865508" w:rsidRDefault="00CD35EC">
            <w:pPr>
              <w:pStyle w:val="TableStyle"/>
            </w:pPr>
          </w:p>
        </w:tc>
        <w:tc>
          <w:tcPr>
            <w:tcW w:w="3447" w:type="dxa"/>
          </w:tcPr>
          <w:p w14:paraId="4A66C440" w14:textId="77777777" w:rsidR="00CD35EC" w:rsidRPr="00865508" w:rsidRDefault="00313C26">
            <w:pPr>
              <w:pStyle w:val="TableStyle"/>
            </w:pPr>
            <w:proofErr w:type="spellStart"/>
            <w:r w:rsidRPr="00865508">
              <w:t>Nhân</w:t>
            </w:r>
            <w:proofErr w:type="spellEnd"/>
            <w:r w:rsidRPr="00865508">
              <w:t xml:space="preserve"> </w:t>
            </w:r>
            <w:proofErr w:type="spellStart"/>
            <w:r w:rsidRPr="00865508">
              <w:t>viên</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xóa</w:t>
            </w:r>
            <w:proofErr w:type="spellEnd"/>
            <w:r w:rsidRPr="00865508">
              <w:t xml:space="preserve"> </w:t>
            </w:r>
            <w:proofErr w:type="spellStart"/>
            <w:r w:rsidRPr="00865508">
              <w:t>thông</w:t>
            </w:r>
            <w:proofErr w:type="spellEnd"/>
            <w:r w:rsidRPr="00865508">
              <w:t xml:space="preserve"> tin</w:t>
            </w:r>
          </w:p>
        </w:tc>
        <w:tc>
          <w:tcPr>
            <w:tcW w:w="3447" w:type="dxa"/>
          </w:tcPr>
          <w:p w14:paraId="6383B100" w14:textId="77777777" w:rsidR="00CD35EC" w:rsidRPr="00865508" w:rsidRDefault="00313C26">
            <w:pPr>
              <w:pStyle w:val="TableStyle"/>
            </w:pPr>
            <w:r w:rsidRPr="00865508">
              <w:t xml:space="preserve"> Thông tin </w:t>
            </w:r>
            <w:proofErr w:type="spellStart"/>
            <w:r w:rsidRPr="00865508">
              <w:t>đã</w:t>
            </w:r>
            <w:proofErr w:type="spellEnd"/>
            <w:r w:rsidRPr="00865508">
              <w:t xml:space="preserve"> </w:t>
            </w:r>
            <w:proofErr w:type="spellStart"/>
            <w:r w:rsidRPr="00865508">
              <w:t>được</w:t>
            </w:r>
            <w:proofErr w:type="spellEnd"/>
            <w:r w:rsidRPr="00865508">
              <w:t xml:space="preserve"> </w:t>
            </w:r>
            <w:proofErr w:type="spellStart"/>
            <w:r w:rsidRPr="00865508">
              <w:t>xóa</w:t>
            </w:r>
            <w:proofErr w:type="spellEnd"/>
            <w:r w:rsidRPr="00865508">
              <w:t xml:space="preserve"> </w:t>
            </w:r>
            <w:proofErr w:type="spellStart"/>
            <w:r w:rsidRPr="00865508">
              <w:t>trên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4A801B25" w14:textId="77777777">
        <w:tc>
          <w:tcPr>
            <w:tcW w:w="2122" w:type="dxa"/>
          </w:tcPr>
          <w:p w14:paraId="45F7EB8C"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53143D4A" w14:textId="77777777" w:rsidR="00CD35EC" w:rsidRPr="00865508" w:rsidRDefault="00313C26">
            <w:pPr>
              <w:pStyle w:val="TableStyle"/>
            </w:pPr>
            <w:proofErr w:type="spellStart"/>
            <w:r w:rsidRPr="00865508">
              <w:t>Không</w:t>
            </w:r>
            <w:proofErr w:type="spellEnd"/>
          </w:p>
        </w:tc>
      </w:tr>
    </w:tbl>
    <w:p w14:paraId="2F9E3D6C" w14:textId="77777777" w:rsidR="00CD35EC" w:rsidRPr="00865508" w:rsidRDefault="00313C26" w:rsidP="007F756A">
      <w:pPr>
        <w:pStyle w:val="indexTablestyle"/>
      </w:pPr>
      <w:bookmarkStart w:id="423" w:name="_Toc214004972"/>
      <w:r w:rsidRPr="00865508">
        <w:t>Bảng đặc tả xóa  thông tin khách hàng/ đối tác</w:t>
      </w:r>
      <w:bookmarkEnd w:id="423"/>
    </w:p>
    <w:p w14:paraId="64A7300C" w14:textId="01147FC1" w:rsidR="00CD35EC" w:rsidRPr="00865508" w:rsidRDefault="00950331" w:rsidP="00276309">
      <w:pPr>
        <w:pStyle w:val="Heading4"/>
      </w:pPr>
      <w:bookmarkStart w:id="424" w:name="_Toc214004939"/>
      <w:r w:rsidRPr="00865508">
        <w:t>Hiển thị danh sách nhân viên</w:t>
      </w:r>
      <w:bookmarkEnd w:id="424"/>
    </w:p>
    <w:tbl>
      <w:tblPr>
        <w:tblStyle w:val="af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3D2C98A6" w14:textId="77777777">
        <w:tc>
          <w:tcPr>
            <w:tcW w:w="2122" w:type="dxa"/>
          </w:tcPr>
          <w:p w14:paraId="7CEB3810" w14:textId="77777777" w:rsidR="00CD35EC" w:rsidRPr="00865508" w:rsidRDefault="00313C26">
            <w:pPr>
              <w:pStyle w:val="TableStyle"/>
            </w:pPr>
            <w:proofErr w:type="spellStart"/>
            <w:r w:rsidRPr="00865508">
              <w:t>Usecase</w:t>
            </w:r>
            <w:proofErr w:type="spellEnd"/>
          </w:p>
        </w:tc>
        <w:tc>
          <w:tcPr>
            <w:tcW w:w="6894" w:type="dxa"/>
            <w:gridSpan w:val="2"/>
          </w:tcPr>
          <w:p w14:paraId="66D2B9BE" w14:textId="77777777" w:rsidR="00CD35EC" w:rsidRPr="00865508" w:rsidRDefault="00313C26">
            <w:pPr>
              <w:pStyle w:val="TableStyle"/>
            </w:pPr>
            <w:r w:rsidRPr="00865508">
              <w:t xml:space="preserve">Hiển </w:t>
            </w:r>
            <w:proofErr w:type="spellStart"/>
            <w:r w:rsidRPr="00865508">
              <w:t>thị</w:t>
            </w:r>
            <w:proofErr w:type="spellEnd"/>
            <w:r w:rsidRPr="00865508">
              <w:t xml:space="preserve"> </w:t>
            </w:r>
            <w:proofErr w:type="spellStart"/>
            <w:r w:rsidRPr="00865508">
              <w:t>danh</w:t>
            </w:r>
            <w:proofErr w:type="spellEnd"/>
            <w:r w:rsidRPr="00865508">
              <w:t xml:space="preserve"> </w:t>
            </w:r>
            <w:proofErr w:type="spellStart"/>
            <w:r w:rsidRPr="00865508">
              <w:t>sách</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p>
        </w:tc>
      </w:tr>
      <w:tr w:rsidR="00CD35EC" w:rsidRPr="00865508" w14:paraId="0C1DB86A" w14:textId="77777777">
        <w:tc>
          <w:tcPr>
            <w:tcW w:w="2122" w:type="dxa"/>
          </w:tcPr>
          <w:p w14:paraId="72E8DDFC"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6A9909E6" w14:textId="77777777" w:rsidR="00CD35EC" w:rsidRPr="00B33E24" w:rsidRDefault="00313C26">
            <w:pPr>
              <w:pStyle w:val="TableStyle"/>
              <w:rPr>
                <w:lang w:val="pt-BR"/>
                <w:rPrChange w:id="425" w:author="Mạnh Dũng" w:date="2025-11-29T23:15:00Z" w16du:dateUtc="2025-11-29T16:15:00Z">
                  <w:rPr/>
                </w:rPrChange>
              </w:rPr>
            </w:pPr>
            <w:r w:rsidRPr="00B33E24">
              <w:rPr>
                <w:lang w:val="pt-BR"/>
                <w:rPrChange w:id="426" w:author="Mạnh Dũng" w:date="2025-11-29T23:15:00Z" w16du:dateUtc="2025-11-29T16:15:00Z">
                  <w:rPr/>
                </w:rPrChange>
              </w:rPr>
              <w:t>Xem danh sách nhân viên</w:t>
            </w:r>
          </w:p>
        </w:tc>
      </w:tr>
      <w:tr w:rsidR="00CD35EC" w:rsidRPr="00865508" w14:paraId="3AD54FB4" w14:textId="77777777">
        <w:tc>
          <w:tcPr>
            <w:tcW w:w="2122" w:type="dxa"/>
          </w:tcPr>
          <w:p w14:paraId="6B3877A6"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7052FD88" w14:textId="77777777" w:rsidR="00CD35EC" w:rsidRPr="00B33E24" w:rsidRDefault="00313C26">
            <w:pPr>
              <w:pStyle w:val="TableStyle"/>
              <w:rPr>
                <w:lang w:val="pt-BR"/>
                <w:rPrChange w:id="427" w:author="Mạnh Dũng" w:date="2025-11-29T23:15:00Z" w16du:dateUtc="2025-11-29T16:15:00Z">
                  <w:rPr/>
                </w:rPrChange>
              </w:rPr>
            </w:pPr>
            <w:r w:rsidRPr="00B33E24">
              <w:rPr>
                <w:lang w:val="pt-BR"/>
                <w:rPrChange w:id="428" w:author="Mạnh Dũng" w:date="2025-11-29T23:15:00Z" w16du:dateUtc="2025-11-29T16:15:00Z">
                  <w:rPr/>
                </w:rPrChange>
              </w:rPr>
              <w:t>Xem danh sách nhân viên</w:t>
            </w:r>
          </w:p>
        </w:tc>
      </w:tr>
      <w:tr w:rsidR="00CD35EC" w:rsidRPr="00865508" w14:paraId="3BC14854" w14:textId="77777777">
        <w:tc>
          <w:tcPr>
            <w:tcW w:w="2122" w:type="dxa"/>
          </w:tcPr>
          <w:p w14:paraId="245F8BA0" w14:textId="77777777" w:rsidR="00CD35EC" w:rsidRPr="00865508" w:rsidRDefault="00313C26">
            <w:pPr>
              <w:pStyle w:val="TableStyle"/>
            </w:pPr>
            <w:proofErr w:type="spellStart"/>
            <w:r w:rsidRPr="00865508">
              <w:lastRenderedPageBreak/>
              <w:t>Tác</w:t>
            </w:r>
            <w:proofErr w:type="spellEnd"/>
            <w:r w:rsidRPr="00865508">
              <w:t xml:space="preserve"> </w:t>
            </w:r>
            <w:proofErr w:type="spellStart"/>
            <w:r w:rsidRPr="00865508">
              <w:t>Nhân</w:t>
            </w:r>
            <w:proofErr w:type="spellEnd"/>
          </w:p>
        </w:tc>
        <w:tc>
          <w:tcPr>
            <w:tcW w:w="6894" w:type="dxa"/>
            <w:gridSpan w:val="2"/>
          </w:tcPr>
          <w:p w14:paraId="007C4DCC" w14:textId="77777777" w:rsidR="00CD35EC" w:rsidRPr="00865508" w:rsidRDefault="00313C26">
            <w:pPr>
              <w:pStyle w:val="TableStyle"/>
            </w:pPr>
            <w:r w:rsidRPr="00865508">
              <w:t xml:space="preserve">Quản </w:t>
            </w:r>
            <w:proofErr w:type="spellStart"/>
            <w:r w:rsidRPr="00865508">
              <w:t>lý</w:t>
            </w:r>
            <w:proofErr w:type="spellEnd"/>
          </w:p>
        </w:tc>
      </w:tr>
      <w:tr w:rsidR="00CD35EC" w:rsidRPr="00865508" w14:paraId="45F32B1B" w14:textId="77777777">
        <w:tc>
          <w:tcPr>
            <w:tcW w:w="2122" w:type="dxa"/>
          </w:tcPr>
          <w:p w14:paraId="0100815B"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0B6F3FE7" w14:textId="77777777" w:rsidR="00CD35EC" w:rsidRPr="00865508" w:rsidRDefault="00313C26">
            <w:pPr>
              <w:pStyle w:val="TableStyle"/>
            </w:pPr>
            <w:r w:rsidRPr="00865508">
              <w:t xml:space="preserve">Hiển </w:t>
            </w:r>
            <w:proofErr w:type="spellStart"/>
            <w:r w:rsidRPr="00865508">
              <w:t>thị</w:t>
            </w:r>
            <w:proofErr w:type="spellEnd"/>
            <w:r w:rsidRPr="00865508">
              <w:t xml:space="preserve"> </w:t>
            </w:r>
            <w:proofErr w:type="spellStart"/>
            <w:r w:rsidRPr="00865508">
              <w:t>danh</w:t>
            </w:r>
            <w:proofErr w:type="spellEnd"/>
            <w:r w:rsidRPr="00865508">
              <w:t xml:space="preserve"> </w:t>
            </w:r>
            <w:proofErr w:type="spellStart"/>
            <w:r w:rsidRPr="00865508">
              <w:t>sách</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p>
        </w:tc>
      </w:tr>
      <w:tr w:rsidR="00CD35EC" w:rsidRPr="00865508" w14:paraId="265B5EB7" w14:textId="77777777">
        <w:tc>
          <w:tcPr>
            <w:tcW w:w="2122" w:type="dxa"/>
          </w:tcPr>
          <w:p w14:paraId="1CC973E7"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777032D7" w14:textId="77777777" w:rsidR="00CD35EC" w:rsidRPr="00865508" w:rsidRDefault="00313C26">
            <w:pPr>
              <w:pStyle w:val="TableStyle"/>
            </w:pPr>
            <w:r w:rsidRPr="00865508">
              <w:t xml:space="preserve">Xem </w:t>
            </w:r>
            <w:proofErr w:type="spellStart"/>
            <w:r w:rsidRPr="00865508">
              <w:t>được</w:t>
            </w:r>
            <w:proofErr w:type="spellEnd"/>
            <w:r w:rsidRPr="00865508">
              <w:t xml:space="preserve"> </w:t>
            </w:r>
            <w:proofErr w:type="spellStart"/>
            <w:r w:rsidRPr="00865508">
              <w:t>danh</w:t>
            </w:r>
            <w:proofErr w:type="spellEnd"/>
            <w:r w:rsidRPr="00865508">
              <w:t xml:space="preserve"> </w:t>
            </w:r>
            <w:proofErr w:type="spellStart"/>
            <w:r w:rsidRPr="00865508">
              <w:t>sách</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p>
        </w:tc>
      </w:tr>
      <w:tr w:rsidR="00CD35EC" w:rsidRPr="00865508" w14:paraId="540148AF" w14:textId="77777777">
        <w:tc>
          <w:tcPr>
            <w:tcW w:w="2122" w:type="dxa"/>
            <w:vMerge w:val="restart"/>
          </w:tcPr>
          <w:p w14:paraId="1A4D48A8"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21E91506" w14:textId="77777777" w:rsidR="00CD35EC" w:rsidRPr="00865508" w:rsidRDefault="00313C26">
            <w:pPr>
              <w:pStyle w:val="TableStyle"/>
            </w:pPr>
            <w:r w:rsidRPr="00865508">
              <w:t>Actor</w:t>
            </w:r>
          </w:p>
        </w:tc>
        <w:tc>
          <w:tcPr>
            <w:tcW w:w="3447" w:type="dxa"/>
          </w:tcPr>
          <w:p w14:paraId="05D83F4E" w14:textId="77777777" w:rsidR="00CD35EC" w:rsidRPr="00865508" w:rsidRDefault="00313C26">
            <w:pPr>
              <w:pStyle w:val="TableStyle"/>
            </w:pPr>
            <w:r w:rsidRPr="00865508">
              <w:t>System</w:t>
            </w:r>
          </w:p>
        </w:tc>
      </w:tr>
      <w:tr w:rsidR="00CD35EC" w:rsidRPr="00865508" w14:paraId="2091D6BD" w14:textId="77777777">
        <w:tc>
          <w:tcPr>
            <w:tcW w:w="2122" w:type="dxa"/>
            <w:vMerge/>
          </w:tcPr>
          <w:p w14:paraId="504E4800" w14:textId="77777777" w:rsidR="00CD35EC" w:rsidRPr="00865508" w:rsidRDefault="00CD35EC">
            <w:pPr>
              <w:pStyle w:val="TableStyle"/>
            </w:pPr>
          </w:p>
        </w:tc>
        <w:tc>
          <w:tcPr>
            <w:tcW w:w="3447" w:type="dxa"/>
          </w:tcPr>
          <w:p w14:paraId="662D0D73"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“Quản </w:t>
            </w:r>
            <w:proofErr w:type="spellStart"/>
            <w:r w:rsidRPr="00865508">
              <w:t>lý</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r w:rsidRPr="00865508">
              <w:t>”</w:t>
            </w:r>
          </w:p>
        </w:tc>
        <w:tc>
          <w:tcPr>
            <w:tcW w:w="3447" w:type="dxa"/>
          </w:tcPr>
          <w:p w14:paraId="6969F2BB"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05FA3E43" w14:textId="77777777">
        <w:tc>
          <w:tcPr>
            <w:tcW w:w="2122" w:type="dxa"/>
            <w:vMerge/>
          </w:tcPr>
          <w:p w14:paraId="15E7CC3B" w14:textId="77777777" w:rsidR="00CD35EC" w:rsidRPr="00865508" w:rsidRDefault="00CD35EC">
            <w:pPr>
              <w:pStyle w:val="TableStyle"/>
            </w:pPr>
          </w:p>
        </w:tc>
        <w:tc>
          <w:tcPr>
            <w:tcW w:w="3447" w:type="dxa"/>
          </w:tcPr>
          <w:p w14:paraId="7892B66B"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xem</w:t>
            </w:r>
            <w:proofErr w:type="spellEnd"/>
            <w:r w:rsidRPr="00865508">
              <w:t xml:space="preserve"> </w:t>
            </w:r>
            <w:proofErr w:type="spellStart"/>
            <w:r w:rsidRPr="00865508">
              <w:t>được</w:t>
            </w:r>
            <w:proofErr w:type="spellEnd"/>
            <w:r w:rsidRPr="00865508">
              <w:t xml:space="preserve"> </w:t>
            </w:r>
            <w:proofErr w:type="spellStart"/>
            <w:r w:rsidRPr="00865508">
              <w:t>thông</w:t>
            </w:r>
            <w:proofErr w:type="spellEnd"/>
            <w:r w:rsidRPr="00865508">
              <w:t xml:space="preserve"> tin </w:t>
            </w:r>
            <w:proofErr w:type="spellStart"/>
            <w:r w:rsidRPr="00865508">
              <w:t>của</w:t>
            </w:r>
            <w:proofErr w:type="spellEnd"/>
            <w:r w:rsidRPr="00865508">
              <w:t xml:space="preserve"> </w:t>
            </w:r>
            <w:proofErr w:type="spellStart"/>
            <w:r w:rsidRPr="00865508">
              <w:t>từng</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p>
        </w:tc>
        <w:tc>
          <w:tcPr>
            <w:tcW w:w="3447" w:type="dxa"/>
          </w:tcPr>
          <w:p w14:paraId="2F6D0F8C" w14:textId="77777777" w:rsidR="00CD35EC" w:rsidRPr="00865508" w:rsidRDefault="00CD35EC">
            <w:pPr>
              <w:pStyle w:val="TableStyle"/>
            </w:pPr>
          </w:p>
        </w:tc>
      </w:tr>
      <w:tr w:rsidR="00CD35EC" w:rsidRPr="00865508" w14:paraId="590E009F" w14:textId="77777777">
        <w:tc>
          <w:tcPr>
            <w:tcW w:w="2122" w:type="dxa"/>
          </w:tcPr>
          <w:p w14:paraId="6C333FFE"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052AE132" w14:textId="77777777" w:rsidR="00CD35EC" w:rsidRPr="00865508" w:rsidRDefault="00313C26">
            <w:pPr>
              <w:pStyle w:val="TableStyle"/>
            </w:pPr>
            <w:proofErr w:type="spellStart"/>
            <w:r w:rsidRPr="00865508">
              <w:t>Không</w:t>
            </w:r>
            <w:proofErr w:type="spellEnd"/>
          </w:p>
        </w:tc>
      </w:tr>
    </w:tbl>
    <w:p w14:paraId="093ABC37" w14:textId="77777777" w:rsidR="00CD35EC" w:rsidRPr="00865508" w:rsidRDefault="00313C26" w:rsidP="007F756A">
      <w:pPr>
        <w:pStyle w:val="indexTablestyle"/>
      </w:pPr>
      <w:bookmarkStart w:id="429" w:name="_Toc214004973"/>
      <w:r w:rsidRPr="00865508">
        <w:t>Bảng đặc tả xem thông tin nhân viên</w:t>
      </w:r>
      <w:bookmarkEnd w:id="429"/>
    </w:p>
    <w:p w14:paraId="2D020726" w14:textId="75AA0F9B" w:rsidR="00CD35EC" w:rsidRPr="00865508" w:rsidRDefault="00950331" w:rsidP="00276309">
      <w:pPr>
        <w:pStyle w:val="Heading4"/>
      </w:pPr>
      <w:bookmarkStart w:id="430" w:name="_Toc214004940"/>
      <w:r w:rsidRPr="00865508">
        <w:t>Thêm nhân viên</w:t>
      </w:r>
      <w:bookmarkEnd w:id="430"/>
    </w:p>
    <w:tbl>
      <w:tblPr>
        <w:tblStyle w:val="af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57B1E44B" w14:textId="77777777">
        <w:tc>
          <w:tcPr>
            <w:tcW w:w="2122" w:type="dxa"/>
          </w:tcPr>
          <w:p w14:paraId="41D90C74" w14:textId="77777777" w:rsidR="00CD35EC" w:rsidRPr="00865508" w:rsidRDefault="00313C26">
            <w:pPr>
              <w:pStyle w:val="TableStyle"/>
            </w:pPr>
            <w:proofErr w:type="spellStart"/>
            <w:r w:rsidRPr="00865508">
              <w:t>Usecase</w:t>
            </w:r>
            <w:proofErr w:type="spellEnd"/>
          </w:p>
        </w:tc>
        <w:tc>
          <w:tcPr>
            <w:tcW w:w="6894" w:type="dxa"/>
            <w:gridSpan w:val="2"/>
          </w:tcPr>
          <w:p w14:paraId="3EBF9B34"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p>
        </w:tc>
      </w:tr>
      <w:tr w:rsidR="00CD35EC" w:rsidRPr="00865508" w14:paraId="12C98C7C" w14:textId="77777777">
        <w:tc>
          <w:tcPr>
            <w:tcW w:w="2122" w:type="dxa"/>
          </w:tcPr>
          <w:p w14:paraId="5E8FF93F"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5459C438"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6BB025B0" w14:textId="77777777">
        <w:tc>
          <w:tcPr>
            <w:tcW w:w="2122" w:type="dxa"/>
          </w:tcPr>
          <w:p w14:paraId="591F395A"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1DE81667"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362994CB" w14:textId="77777777">
        <w:tc>
          <w:tcPr>
            <w:tcW w:w="2122" w:type="dxa"/>
          </w:tcPr>
          <w:p w14:paraId="5FA2BA96"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00DCEAD5" w14:textId="77777777" w:rsidR="00CD35EC" w:rsidRPr="00865508" w:rsidRDefault="00313C26">
            <w:pPr>
              <w:pStyle w:val="TableStyle"/>
            </w:pPr>
            <w:r w:rsidRPr="00865508">
              <w:t xml:space="preserve">Quản </w:t>
            </w:r>
            <w:proofErr w:type="spellStart"/>
            <w:r w:rsidRPr="00865508">
              <w:t>lý</w:t>
            </w:r>
            <w:proofErr w:type="spellEnd"/>
          </w:p>
        </w:tc>
      </w:tr>
      <w:tr w:rsidR="00CD35EC" w:rsidRPr="00865508" w14:paraId="31E2D385" w14:textId="77777777">
        <w:tc>
          <w:tcPr>
            <w:tcW w:w="2122" w:type="dxa"/>
          </w:tcPr>
          <w:p w14:paraId="743DF80D"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0861FAE5"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6FBCDC6C" w14:textId="77777777">
        <w:tc>
          <w:tcPr>
            <w:tcW w:w="2122" w:type="dxa"/>
          </w:tcPr>
          <w:p w14:paraId="65D97539"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6272F8BA" w14:textId="77777777" w:rsidR="00CD35EC" w:rsidRPr="00865508" w:rsidRDefault="00313C26">
            <w:pPr>
              <w:pStyle w:val="TableStyle"/>
            </w:pPr>
            <w:proofErr w:type="spellStart"/>
            <w:r w:rsidRPr="00865508">
              <w:t>Thêm</w:t>
            </w:r>
            <w:proofErr w:type="spellEnd"/>
            <w:r w:rsidRPr="00865508">
              <w:t xml:space="preserve"> </w:t>
            </w:r>
            <w:proofErr w:type="spellStart"/>
            <w:r w:rsidRPr="00865508">
              <w:t>được</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p>
        </w:tc>
      </w:tr>
      <w:tr w:rsidR="00CD35EC" w:rsidRPr="00865508" w14:paraId="47FE998E" w14:textId="77777777">
        <w:tc>
          <w:tcPr>
            <w:tcW w:w="2122" w:type="dxa"/>
            <w:vMerge w:val="restart"/>
          </w:tcPr>
          <w:p w14:paraId="3B6107CE"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14754B52" w14:textId="77777777" w:rsidR="00CD35EC" w:rsidRPr="00865508" w:rsidRDefault="00313C26">
            <w:pPr>
              <w:pStyle w:val="TableStyle"/>
            </w:pPr>
            <w:r w:rsidRPr="00865508">
              <w:t>Actor</w:t>
            </w:r>
          </w:p>
        </w:tc>
        <w:tc>
          <w:tcPr>
            <w:tcW w:w="3447" w:type="dxa"/>
          </w:tcPr>
          <w:p w14:paraId="72D74853" w14:textId="77777777" w:rsidR="00CD35EC" w:rsidRPr="00865508" w:rsidRDefault="00313C26">
            <w:pPr>
              <w:pStyle w:val="TableStyle"/>
            </w:pPr>
            <w:r w:rsidRPr="00865508">
              <w:t>System</w:t>
            </w:r>
          </w:p>
        </w:tc>
      </w:tr>
      <w:tr w:rsidR="00CD35EC" w:rsidRPr="00865508" w14:paraId="04B5141A" w14:textId="77777777">
        <w:tc>
          <w:tcPr>
            <w:tcW w:w="2122" w:type="dxa"/>
            <w:vMerge/>
          </w:tcPr>
          <w:p w14:paraId="0D55AABD" w14:textId="77777777" w:rsidR="00CD35EC" w:rsidRPr="00865508" w:rsidRDefault="00CD35EC">
            <w:pPr>
              <w:pStyle w:val="TableStyle"/>
            </w:pPr>
          </w:p>
        </w:tc>
        <w:tc>
          <w:tcPr>
            <w:tcW w:w="3447" w:type="dxa"/>
          </w:tcPr>
          <w:p w14:paraId="2A83D972"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“Quản </w:t>
            </w:r>
            <w:proofErr w:type="spellStart"/>
            <w:r w:rsidRPr="00865508">
              <w:t>lý</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r w:rsidRPr="00865508">
              <w:t>”</w:t>
            </w:r>
          </w:p>
        </w:tc>
        <w:tc>
          <w:tcPr>
            <w:tcW w:w="3447" w:type="dxa"/>
          </w:tcPr>
          <w:p w14:paraId="1F39BA84"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53366758" w14:textId="77777777">
        <w:tc>
          <w:tcPr>
            <w:tcW w:w="2122" w:type="dxa"/>
            <w:vMerge/>
          </w:tcPr>
          <w:p w14:paraId="31D0DB20" w14:textId="77777777" w:rsidR="00CD35EC" w:rsidRPr="00865508" w:rsidRDefault="00CD35EC">
            <w:pPr>
              <w:pStyle w:val="TableStyle"/>
            </w:pPr>
          </w:p>
        </w:tc>
        <w:tc>
          <w:tcPr>
            <w:tcW w:w="3447" w:type="dxa"/>
          </w:tcPr>
          <w:p w14:paraId="34731E83"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thêm</w:t>
            </w:r>
            <w:proofErr w:type="spellEnd"/>
            <w:r w:rsidRPr="00865508">
              <w:t xml:space="preserve"> </w:t>
            </w:r>
            <w:proofErr w:type="spellStart"/>
            <w:r w:rsidRPr="00865508">
              <w:t>thông</w:t>
            </w:r>
            <w:proofErr w:type="spellEnd"/>
            <w:r w:rsidRPr="00865508">
              <w:t xml:space="preserve"> tin</w:t>
            </w:r>
          </w:p>
        </w:tc>
        <w:tc>
          <w:tcPr>
            <w:tcW w:w="3447" w:type="dxa"/>
          </w:tcPr>
          <w:p w14:paraId="3F6650CC"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thêm</w:t>
            </w:r>
            <w:proofErr w:type="spellEnd"/>
            <w:r w:rsidRPr="00865508">
              <w:t xml:space="preserve">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1CC6EA9D" w14:textId="77777777">
        <w:tc>
          <w:tcPr>
            <w:tcW w:w="2122" w:type="dxa"/>
            <w:vMerge/>
          </w:tcPr>
          <w:p w14:paraId="69276E83" w14:textId="77777777" w:rsidR="00CD35EC" w:rsidRPr="00865508" w:rsidRDefault="00CD35EC">
            <w:pPr>
              <w:pStyle w:val="TableStyle"/>
            </w:pPr>
          </w:p>
        </w:tc>
        <w:tc>
          <w:tcPr>
            <w:tcW w:w="3447" w:type="dxa"/>
          </w:tcPr>
          <w:p w14:paraId="28C785BC"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thêm</w:t>
            </w:r>
            <w:proofErr w:type="spellEnd"/>
            <w:r w:rsidRPr="00865508">
              <w:t xml:space="preserve"> </w:t>
            </w:r>
            <w:proofErr w:type="spellStart"/>
            <w:r w:rsidRPr="00865508">
              <w:t>mới</w:t>
            </w:r>
            <w:proofErr w:type="spellEnd"/>
            <w:r w:rsidRPr="00865508">
              <w:t xml:space="preserve"> </w:t>
            </w:r>
            <w:proofErr w:type="spellStart"/>
            <w:r w:rsidRPr="00865508">
              <w:t>thông</w:t>
            </w:r>
            <w:proofErr w:type="spellEnd"/>
            <w:r w:rsidRPr="00865508">
              <w:t xml:space="preserve"> tin</w:t>
            </w:r>
          </w:p>
        </w:tc>
        <w:tc>
          <w:tcPr>
            <w:tcW w:w="3447" w:type="dxa"/>
          </w:tcPr>
          <w:p w14:paraId="09625797" w14:textId="77777777" w:rsidR="00CD35EC" w:rsidRPr="00865508" w:rsidRDefault="00313C26">
            <w:pPr>
              <w:pStyle w:val="TableStyle"/>
            </w:pPr>
            <w:r w:rsidRPr="00865508">
              <w:t xml:space="preserve"> Thông tin </w:t>
            </w:r>
            <w:proofErr w:type="spellStart"/>
            <w:r w:rsidRPr="00865508">
              <w:t>đã</w:t>
            </w:r>
            <w:proofErr w:type="spellEnd"/>
            <w:r w:rsidRPr="00865508">
              <w:t xml:space="preserve"> </w:t>
            </w:r>
            <w:proofErr w:type="spellStart"/>
            <w:r w:rsidRPr="00865508">
              <w:t>được</w:t>
            </w:r>
            <w:proofErr w:type="spellEnd"/>
            <w:r w:rsidRPr="00865508">
              <w:t xml:space="preserve"> </w:t>
            </w:r>
            <w:proofErr w:type="spellStart"/>
            <w:r w:rsidRPr="00865508">
              <w:t>thêm</w:t>
            </w:r>
            <w:proofErr w:type="spellEnd"/>
            <w:r w:rsidRPr="00865508">
              <w:t xml:space="preserve"> </w:t>
            </w:r>
            <w:proofErr w:type="spellStart"/>
            <w:r w:rsidRPr="00865508">
              <w:t>vào</w:t>
            </w:r>
            <w:proofErr w:type="spellEnd"/>
            <w:r w:rsidRPr="00865508">
              <w:t xml:space="preserve"> </w:t>
            </w:r>
            <w:proofErr w:type="spellStart"/>
            <w:r w:rsidRPr="00865508">
              <w:t>trên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4051937C" w14:textId="77777777">
        <w:tc>
          <w:tcPr>
            <w:tcW w:w="2122" w:type="dxa"/>
          </w:tcPr>
          <w:p w14:paraId="162349B3"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62CF2880" w14:textId="77777777" w:rsidR="00CD35EC" w:rsidRPr="00865508" w:rsidRDefault="00313C26">
            <w:pPr>
              <w:pStyle w:val="TableStyle"/>
            </w:pPr>
            <w:proofErr w:type="spellStart"/>
            <w:r w:rsidRPr="00865508">
              <w:t>Không</w:t>
            </w:r>
            <w:proofErr w:type="spellEnd"/>
          </w:p>
        </w:tc>
      </w:tr>
    </w:tbl>
    <w:p w14:paraId="1493E5D9" w14:textId="77777777" w:rsidR="00CD35EC" w:rsidRPr="00950331" w:rsidRDefault="00313C26" w:rsidP="007F756A">
      <w:pPr>
        <w:pStyle w:val="indexTablestyle"/>
      </w:pPr>
      <w:bookmarkStart w:id="431" w:name="_Toc214004974"/>
      <w:r w:rsidRPr="00865508">
        <w:t>Bảng đặc tả thêm thông tin nhân viên</w:t>
      </w:r>
      <w:bookmarkEnd w:id="431"/>
    </w:p>
    <w:p w14:paraId="03A80EF7" w14:textId="49D4A62A" w:rsidR="00950331" w:rsidRPr="00865508" w:rsidRDefault="00950331" w:rsidP="00276309">
      <w:pPr>
        <w:pStyle w:val="Heading4"/>
      </w:pPr>
      <w:bookmarkStart w:id="432" w:name="_Toc214004941"/>
      <w:r w:rsidRPr="00865508">
        <w:t>Sửa thông nhân viên</w:t>
      </w:r>
      <w:bookmarkEnd w:id="432"/>
    </w:p>
    <w:tbl>
      <w:tblPr>
        <w:tblStyle w:val="af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68C17C39" w14:textId="77777777">
        <w:tc>
          <w:tcPr>
            <w:tcW w:w="2122" w:type="dxa"/>
          </w:tcPr>
          <w:p w14:paraId="08E57B98" w14:textId="77777777" w:rsidR="00CD35EC" w:rsidRPr="00865508" w:rsidRDefault="00313C26">
            <w:pPr>
              <w:pStyle w:val="TableStyle"/>
            </w:pPr>
            <w:proofErr w:type="spellStart"/>
            <w:r w:rsidRPr="00865508">
              <w:t>Usecase</w:t>
            </w:r>
            <w:proofErr w:type="spellEnd"/>
          </w:p>
        </w:tc>
        <w:tc>
          <w:tcPr>
            <w:tcW w:w="6894" w:type="dxa"/>
            <w:gridSpan w:val="2"/>
          </w:tcPr>
          <w:p w14:paraId="66C32DD0" w14:textId="77777777" w:rsidR="00CD35EC" w:rsidRPr="00865508" w:rsidRDefault="00313C26">
            <w:pPr>
              <w:pStyle w:val="TableStyle"/>
            </w:pPr>
            <w:r w:rsidRPr="00865508">
              <w:t xml:space="preserve">Sửa </w:t>
            </w:r>
            <w:proofErr w:type="spellStart"/>
            <w:r w:rsidRPr="00865508">
              <w:t>thông</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p>
        </w:tc>
      </w:tr>
      <w:tr w:rsidR="00CD35EC" w:rsidRPr="00865508" w14:paraId="373E3C50" w14:textId="77777777">
        <w:tc>
          <w:tcPr>
            <w:tcW w:w="2122" w:type="dxa"/>
          </w:tcPr>
          <w:p w14:paraId="61C7739E"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3BAB573B" w14:textId="77777777" w:rsidR="00CD35EC" w:rsidRPr="00865508" w:rsidRDefault="00313C26">
            <w:pPr>
              <w:pStyle w:val="TableStyle"/>
            </w:pPr>
            <w:r w:rsidRPr="00865508">
              <w:t xml:space="preserve">Sửa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7D2EADC6" w14:textId="77777777">
        <w:tc>
          <w:tcPr>
            <w:tcW w:w="2122" w:type="dxa"/>
          </w:tcPr>
          <w:p w14:paraId="699CA6A5"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39B20320" w14:textId="77777777" w:rsidR="00CD35EC" w:rsidRPr="00865508" w:rsidRDefault="00313C26">
            <w:pPr>
              <w:pStyle w:val="TableStyle"/>
            </w:pPr>
            <w:r w:rsidRPr="00865508">
              <w:t xml:space="preserve">Sửa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2F0139ED" w14:textId="77777777">
        <w:tc>
          <w:tcPr>
            <w:tcW w:w="2122" w:type="dxa"/>
          </w:tcPr>
          <w:p w14:paraId="02CD8C41"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228A4EE4" w14:textId="77777777" w:rsidR="00CD35EC" w:rsidRPr="00865508" w:rsidRDefault="00313C26">
            <w:pPr>
              <w:pStyle w:val="TableStyle"/>
            </w:pPr>
            <w:r w:rsidRPr="00865508">
              <w:t xml:space="preserve">Quản </w:t>
            </w:r>
            <w:proofErr w:type="spellStart"/>
            <w:r w:rsidRPr="00865508">
              <w:t>lý</w:t>
            </w:r>
            <w:proofErr w:type="spellEnd"/>
          </w:p>
        </w:tc>
      </w:tr>
      <w:tr w:rsidR="00CD35EC" w:rsidRPr="00865508" w14:paraId="2C26ACC4" w14:textId="77777777">
        <w:tc>
          <w:tcPr>
            <w:tcW w:w="2122" w:type="dxa"/>
          </w:tcPr>
          <w:p w14:paraId="5D18134F" w14:textId="77777777" w:rsidR="00CD35EC" w:rsidRPr="00865508" w:rsidRDefault="00313C26">
            <w:pPr>
              <w:pStyle w:val="TableStyle"/>
            </w:pPr>
            <w:proofErr w:type="spellStart"/>
            <w:r w:rsidRPr="00865508">
              <w:lastRenderedPageBreak/>
              <w:t>Sự</w:t>
            </w:r>
            <w:proofErr w:type="spellEnd"/>
            <w:r w:rsidRPr="00865508">
              <w:t xml:space="preserve"> </w:t>
            </w:r>
            <w:proofErr w:type="spellStart"/>
            <w:r w:rsidRPr="00865508">
              <w:t>kiện</w:t>
            </w:r>
            <w:proofErr w:type="spellEnd"/>
          </w:p>
        </w:tc>
        <w:tc>
          <w:tcPr>
            <w:tcW w:w="6894" w:type="dxa"/>
            <w:gridSpan w:val="2"/>
          </w:tcPr>
          <w:p w14:paraId="7FA9B236" w14:textId="77777777" w:rsidR="00CD35EC" w:rsidRPr="00865508" w:rsidRDefault="00313C26">
            <w:pPr>
              <w:pStyle w:val="TableStyle"/>
            </w:pPr>
            <w:r w:rsidRPr="00865508">
              <w:t xml:space="preserve">Sửa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5039DF81" w14:textId="77777777">
        <w:tc>
          <w:tcPr>
            <w:tcW w:w="2122" w:type="dxa"/>
          </w:tcPr>
          <w:p w14:paraId="62BEAB73"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47C44939" w14:textId="77777777" w:rsidR="00CD35EC" w:rsidRPr="00865508" w:rsidRDefault="00313C26">
            <w:pPr>
              <w:pStyle w:val="TableStyle"/>
            </w:pPr>
            <w:r w:rsidRPr="00865508">
              <w:t xml:space="preserve">Sửa </w:t>
            </w:r>
            <w:proofErr w:type="spellStart"/>
            <w:r w:rsidRPr="00865508">
              <w:t>được</w:t>
            </w:r>
            <w:proofErr w:type="spellEnd"/>
            <w:r w:rsidRPr="00865508">
              <w:t xml:space="preserve">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0BE2928E" w14:textId="77777777">
        <w:tc>
          <w:tcPr>
            <w:tcW w:w="2122" w:type="dxa"/>
            <w:vMerge w:val="restart"/>
          </w:tcPr>
          <w:p w14:paraId="574042DC"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5751DA72" w14:textId="77777777" w:rsidR="00CD35EC" w:rsidRPr="00865508" w:rsidRDefault="00313C26">
            <w:pPr>
              <w:pStyle w:val="TableStyle"/>
            </w:pPr>
            <w:r w:rsidRPr="00865508">
              <w:t>Actor</w:t>
            </w:r>
          </w:p>
        </w:tc>
        <w:tc>
          <w:tcPr>
            <w:tcW w:w="3447" w:type="dxa"/>
          </w:tcPr>
          <w:p w14:paraId="7A363029" w14:textId="77777777" w:rsidR="00CD35EC" w:rsidRPr="00865508" w:rsidRDefault="00313C26">
            <w:pPr>
              <w:pStyle w:val="TableStyle"/>
            </w:pPr>
            <w:r w:rsidRPr="00865508">
              <w:t>System</w:t>
            </w:r>
          </w:p>
        </w:tc>
      </w:tr>
      <w:tr w:rsidR="00CD35EC" w:rsidRPr="00865508" w14:paraId="27DCCCC4" w14:textId="77777777">
        <w:tc>
          <w:tcPr>
            <w:tcW w:w="2122" w:type="dxa"/>
            <w:vMerge/>
          </w:tcPr>
          <w:p w14:paraId="0E1CF63B" w14:textId="77777777" w:rsidR="00CD35EC" w:rsidRPr="00865508" w:rsidRDefault="00CD35EC">
            <w:pPr>
              <w:pStyle w:val="TableStyle"/>
            </w:pPr>
          </w:p>
        </w:tc>
        <w:tc>
          <w:tcPr>
            <w:tcW w:w="3447" w:type="dxa"/>
          </w:tcPr>
          <w:p w14:paraId="081EE218"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“Quản </w:t>
            </w:r>
            <w:proofErr w:type="spellStart"/>
            <w:r w:rsidRPr="00865508">
              <w:t>lý</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r w:rsidRPr="00865508">
              <w:t>”</w:t>
            </w:r>
          </w:p>
        </w:tc>
        <w:tc>
          <w:tcPr>
            <w:tcW w:w="3447" w:type="dxa"/>
          </w:tcPr>
          <w:p w14:paraId="23D47016"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00C1C8F3" w14:textId="77777777">
        <w:tc>
          <w:tcPr>
            <w:tcW w:w="2122" w:type="dxa"/>
            <w:vMerge/>
          </w:tcPr>
          <w:p w14:paraId="5CA84DB3" w14:textId="77777777" w:rsidR="00CD35EC" w:rsidRPr="00865508" w:rsidRDefault="00CD35EC">
            <w:pPr>
              <w:pStyle w:val="TableStyle"/>
            </w:pPr>
          </w:p>
        </w:tc>
        <w:tc>
          <w:tcPr>
            <w:tcW w:w="3447" w:type="dxa"/>
          </w:tcPr>
          <w:p w14:paraId="3FB9A558"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sửa</w:t>
            </w:r>
            <w:proofErr w:type="spellEnd"/>
            <w:r w:rsidRPr="00865508">
              <w:t xml:space="preserve"> </w:t>
            </w:r>
            <w:proofErr w:type="spellStart"/>
            <w:r w:rsidRPr="00865508">
              <w:t>thông</w:t>
            </w:r>
            <w:proofErr w:type="spellEnd"/>
            <w:r w:rsidRPr="00865508">
              <w:t xml:space="preserve"> tin</w:t>
            </w:r>
          </w:p>
        </w:tc>
        <w:tc>
          <w:tcPr>
            <w:tcW w:w="3447" w:type="dxa"/>
          </w:tcPr>
          <w:p w14:paraId="5008E83A"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sửa</w:t>
            </w:r>
            <w:proofErr w:type="spellEnd"/>
            <w:r w:rsidRPr="00865508">
              <w:t xml:space="preserve">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743695FD" w14:textId="77777777">
        <w:tc>
          <w:tcPr>
            <w:tcW w:w="2122" w:type="dxa"/>
            <w:vMerge/>
          </w:tcPr>
          <w:p w14:paraId="2546B785" w14:textId="77777777" w:rsidR="00CD35EC" w:rsidRPr="00865508" w:rsidRDefault="00CD35EC">
            <w:pPr>
              <w:pStyle w:val="TableStyle"/>
            </w:pPr>
          </w:p>
        </w:tc>
        <w:tc>
          <w:tcPr>
            <w:tcW w:w="3447" w:type="dxa"/>
          </w:tcPr>
          <w:p w14:paraId="24FB275C"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sửa</w:t>
            </w:r>
            <w:proofErr w:type="spellEnd"/>
            <w:r w:rsidRPr="00865508">
              <w:t xml:space="preserve"> </w:t>
            </w:r>
            <w:proofErr w:type="spellStart"/>
            <w:r w:rsidRPr="00865508">
              <w:t>thông</w:t>
            </w:r>
            <w:proofErr w:type="spellEnd"/>
            <w:r w:rsidRPr="00865508">
              <w:t xml:space="preserve"> tin</w:t>
            </w:r>
          </w:p>
        </w:tc>
        <w:tc>
          <w:tcPr>
            <w:tcW w:w="3447" w:type="dxa"/>
          </w:tcPr>
          <w:p w14:paraId="5221C2AF" w14:textId="77777777" w:rsidR="00CD35EC" w:rsidRPr="00865508" w:rsidRDefault="00313C26">
            <w:pPr>
              <w:pStyle w:val="TableStyle"/>
            </w:pPr>
            <w:r w:rsidRPr="00865508">
              <w:t xml:space="preserve"> Thông tin </w:t>
            </w:r>
            <w:proofErr w:type="spellStart"/>
            <w:r w:rsidRPr="00865508">
              <w:t>đã</w:t>
            </w:r>
            <w:proofErr w:type="spellEnd"/>
            <w:r w:rsidRPr="00865508">
              <w:t xml:space="preserve"> </w:t>
            </w:r>
            <w:proofErr w:type="spellStart"/>
            <w:r w:rsidRPr="00865508">
              <w:t>được</w:t>
            </w:r>
            <w:proofErr w:type="spellEnd"/>
            <w:r w:rsidRPr="00865508">
              <w:t xml:space="preserve"> </w:t>
            </w:r>
            <w:proofErr w:type="spellStart"/>
            <w:r w:rsidRPr="00865508">
              <w:t>thay</w:t>
            </w:r>
            <w:proofErr w:type="spellEnd"/>
            <w:r w:rsidRPr="00865508">
              <w:t xml:space="preserve"> </w:t>
            </w:r>
            <w:proofErr w:type="spellStart"/>
            <w:r w:rsidRPr="00865508">
              <w:t>đổi</w:t>
            </w:r>
            <w:proofErr w:type="spellEnd"/>
            <w:r w:rsidRPr="00865508">
              <w:t xml:space="preserve"> </w:t>
            </w:r>
            <w:proofErr w:type="spellStart"/>
            <w:r w:rsidRPr="00865508">
              <w:t>trên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429B38C2" w14:textId="77777777">
        <w:tc>
          <w:tcPr>
            <w:tcW w:w="2122" w:type="dxa"/>
          </w:tcPr>
          <w:p w14:paraId="6D250E55"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41A3C3CC" w14:textId="77777777" w:rsidR="00CD35EC" w:rsidRPr="00865508" w:rsidRDefault="00313C26">
            <w:pPr>
              <w:pStyle w:val="TableStyle"/>
            </w:pPr>
            <w:proofErr w:type="spellStart"/>
            <w:r w:rsidRPr="00865508">
              <w:t>Không</w:t>
            </w:r>
            <w:proofErr w:type="spellEnd"/>
          </w:p>
        </w:tc>
      </w:tr>
    </w:tbl>
    <w:p w14:paraId="57DD4789" w14:textId="77777777" w:rsidR="00CD35EC" w:rsidRPr="00865508" w:rsidRDefault="00313C26" w:rsidP="007F756A">
      <w:pPr>
        <w:pStyle w:val="indexTablestyle"/>
      </w:pPr>
      <w:bookmarkStart w:id="433" w:name="_Toc214004975"/>
      <w:r w:rsidRPr="00865508">
        <w:t>Bảng đặc tả sửa  thông tin nhân viên</w:t>
      </w:r>
      <w:bookmarkEnd w:id="433"/>
    </w:p>
    <w:p w14:paraId="5F0E4389" w14:textId="7018B484" w:rsidR="00CD35EC" w:rsidRPr="00865508" w:rsidRDefault="00950331" w:rsidP="00276309">
      <w:pPr>
        <w:pStyle w:val="Heading4"/>
      </w:pPr>
      <w:bookmarkStart w:id="434" w:name="_Toc214004942"/>
      <w:r w:rsidRPr="00865508">
        <w:t>Xóa thông nhân viên</w:t>
      </w:r>
      <w:bookmarkEnd w:id="434"/>
    </w:p>
    <w:tbl>
      <w:tblPr>
        <w:tblStyle w:val="af5"/>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4A19D8B1" w14:textId="77777777">
        <w:tc>
          <w:tcPr>
            <w:tcW w:w="2122" w:type="dxa"/>
          </w:tcPr>
          <w:p w14:paraId="4141C6C5" w14:textId="77777777" w:rsidR="00CD35EC" w:rsidRPr="00865508" w:rsidRDefault="00313C26">
            <w:pPr>
              <w:pStyle w:val="TableStyle"/>
            </w:pPr>
            <w:proofErr w:type="spellStart"/>
            <w:r w:rsidRPr="00865508">
              <w:t>Usecase</w:t>
            </w:r>
            <w:proofErr w:type="spellEnd"/>
          </w:p>
        </w:tc>
        <w:tc>
          <w:tcPr>
            <w:tcW w:w="6894" w:type="dxa"/>
            <w:gridSpan w:val="2"/>
          </w:tcPr>
          <w:p w14:paraId="137351E7"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thông</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p>
        </w:tc>
      </w:tr>
      <w:tr w:rsidR="00CD35EC" w:rsidRPr="00865508" w14:paraId="144DD2BF" w14:textId="77777777">
        <w:tc>
          <w:tcPr>
            <w:tcW w:w="2122" w:type="dxa"/>
          </w:tcPr>
          <w:p w14:paraId="5C9AECF8"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3E81CACC"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7AF52652" w14:textId="77777777">
        <w:tc>
          <w:tcPr>
            <w:tcW w:w="2122" w:type="dxa"/>
          </w:tcPr>
          <w:p w14:paraId="089AACAD"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30DF20AC"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47337EBB" w14:textId="77777777">
        <w:tc>
          <w:tcPr>
            <w:tcW w:w="2122" w:type="dxa"/>
          </w:tcPr>
          <w:p w14:paraId="29CC0EB4"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145CCD0F" w14:textId="77777777" w:rsidR="00CD35EC" w:rsidRPr="00865508" w:rsidRDefault="00313C26">
            <w:pPr>
              <w:pStyle w:val="TableStyle"/>
            </w:pPr>
            <w:r w:rsidRPr="00865508">
              <w:t xml:space="preserve">Quản </w:t>
            </w:r>
            <w:proofErr w:type="spellStart"/>
            <w:r w:rsidRPr="00865508">
              <w:t>lý</w:t>
            </w:r>
            <w:proofErr w:type="spellEnd"/>
          </w:p>
        </w:tc>
      </w:tr>
      <w:tr w:rsidR="00CD35EC" w:rsidRPr="00865508" w14:paraId="32A92220" w14:textId="77777777">
        <w:tc>
          <w:tcPr>
            <w:tcW w:w="2122" w:type="dxa"/>
          </w:tcPr>
          <w:p w14:paraId="1D91B450"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79BF1582"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7148F30C" w14:textId="77777777">
        <w:tc>
          <w:tcPr>
            <w:tcW w:w="2122" w:type="dxa"/>
          </w:tcPr>
          <w:p w14:paraId="1D8EEFE2"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0F9564CE" w14:textId="77777777" w:rsidR="00CD35EC" w:rsidRPr="00865508" w:rsidRDefault="00313C26">
            <w:pPr>
              <w:pStyle w:val="TableStyle"/>
            </w:pPr>
            <w:proofErr w:type="spellStart"/>
            <w:r w:rsidRPr="00865508">
              <w:t>Xóa</w:t>
            </w:r>
            <w:proofErr w:type="spellEnd"/>
            <w:r w:rsidRPr="00865508">
              <w:t xml:space="preserve"> </w:t>
            </w:r>
            <w:proofErr w:type="spellStart"/>
            <w:r w:rsidRPr="00865508">
              <w:t>được</w:t>
            </w:r>
            <w:proofErr w:type="spellEnd"/>
            <w:r w:rsidRPr="00865508">
              <w:t xml:space="preserve">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4A518ABD" w14:textId="77777777">
        <w:tc>
          <w:tcPr>
            <w:tcW w:w="2122" w:type="dxa"/>
            <w:vMerge w:val="restart"/>
          </w:tcPr>
          <w:p w14:paraId="16A106C0"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3A8CC31A" w14:textId="77777777" w:rsidR="00CD35EC" w:rsidRPr="00865508" w:rsidRDefault="00313C26">
            <w:pPr>
              <w:pStyle w:val="TableStyle"/>
            </w:pPr>
            <w:r w:rsidRPr="00865508">
              <w:t>Actor</w:t>
            </w:r>
          </w:p>
        </w:tc>
        <w:tc>
          <w:tcPr>
            <w:tcW w:w="3447" w:type="dxa"/>
          </w:tcPr>
          <w:p w14:paraId="45257DA2" w14:textId="77777777" w:rsidR="00CD35EC" w:rsidRPr="00865508" w:rsidRDefault="00313C26">
            <w:pPr>
              <w:pStyle w:val="TableStyle"/>
            </w:pPr>
            <w:r w:rsidRPr="00865508">
              <w:t>System</w:t>
            </w:r>
          </w:p>
        </w:tc>
      </w:tr>
      <w:tr w:rsidR="00CD35EC" w:rsidRPr="00865508" w14:paraId="1EB7B65F" w14:textId="77777777">
        <w:tc>
          <w:tcPr>
            <w:tcW w:w="2122" w:type="dxa"/>
            <w:vMerge/>
          </w:tcPr>
          <w:p w14:paraId="35445B2A" w14:textId="77777777" w:rsidR="00CD35EC" w:rsidRPr="00865508" w:rsidRDefault="00CD35EC">
            <w:pPr>
              <w:pStyle w:val="TableStyle"/>
            </w:pPr>
          </w:p>
        </w:tc>
        <w:tc>
          <w:tcPr>
            <w:tcW w:w="3447" w:type="dxa"/>
          </w:tcPr>
          <w:p w14:paraId="1A6A2052"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“Quản </w:t>
            </w:r>
            <w:proofErr w:type="spellStart"/>
            <w:r w:rsidRPr="00865508">
              <w:t>lý</w:t>
            </w:r>
            <w:proofErr w:type="spellEnd"/>
            <w:r w:rsidRPr="00865508">
              <w:t xml:space="preserve"> </w:t>
            </w:r>
            <w:proofErr w:type="spellStart"/>
            <w:r w:rsidRPr="00865508">
              <w:t>nhân</w:t>
            </w:r>
            <w:proofErr w:type="spellEnd"/>
            <w:r w:rsidRPr="00865508">
              <w:t xml:space="preserve"> </w:t>
            </w:r>
            <w:proofErr w:type="spellStart"/>
            <w:r w:rsidRPr="00865508">
              <w:t>viên</w:t>
            </w:r>
            <w:proofErr w:type="spellEnd"/>
            <w:r w:rsidRPr="00865508">
              <w:t>”</w:t>
            </w:r>
          </w:p>
        </w:tc>
        <w:tc>
          <w:tcPr>
            <w:tcW w:w="3447" w:type="dxa"/>
          </w:tcPr>
          <w:p w14:paraId="746696E5"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quản</w:t>
            </w:r>
            <w:proofErr w:type="spellEnd"/>
            <w:r w:rsidRPr="00865508">
              <w:t xml:space="preserve"> </w:t>
            </w:r>
            <w:proofErr w:type="spellStart"/>
            <w:r w:rsidRPr="00865508">
              <w:t>lý</w:t>
            </w:r>
            <w:proofErr w:type="spellEnd"/>
          </w:p>
        </w:tc>
      </w:tr>
      <w:tr w:rsidR="00CD35EC" w:rsidRPr="00865508" w14:paraId="1D699631" w14:textId="77777777">
        <w:tc>
          <w:tcPr>
            <w:tcW w:w="2122" w:type="dxa"/>
            <w:vMerge/>
          </w:tcPr>
          <w:p w14:paraId="08DC12A3" w14:textId="77777777" w:rsidR="00CD35EC" w:rsidRPr="00865508" w:rsidRDefault="00CD35EC">
            <w:pPr>
              <w:pStyle w:val="TableStyle"/>
            </w:pPr>
          </w:p>
        </w:tc>
        <w:tc>
          <w:tcPr>
            <w:tcW w:w="3447" w:type="dxa"/>
          </w:tcPr>
          <w:p w14:paraId="7DC3AC8F"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chức</w:t>
            </w:r>
            <w:proofErr w:type="spellEnd"/>
            <w:r w:rsidRPr="00865508">
              <w:t xml:space="preserve"> </w:t>
            </w:r>
            <w:proofErr w:type="spellStart"/>
            <w:r w:rsidRPr="00865508">
              <w:t>năng</w:t>
            </w:r>
            <w:proofErr w:type="spellEnd"/>
            <w:r w:rsidRPr="00865508">
              <w:t xml:space="preserve"> </w:t>
            </w:r>
            <w:proofErr w:type="spellStart"/>
            <w:r w:rsidRPr="00865508">
              <w:t>xóa</w:t>
            </w:r>
            <w:proofErr w:type="spellEnd"/>
            <w:r w:rsidRPr="00865508">
              <w:t xml:space="preserve"> </w:t>
            </w:r>
            <w:proofErr w:type="spellStart"/>
            <w:r w:rsidRPr="00865508">
              <w:t>thông</w:t>
            </w:r>
            <w:proofErr w:type="spellEnd"/>
            <w:r w:rsidRPr="00865508">
              <w:t xml:space="preserve"> tin</w:t>
            </w:r>
          </w:p>
        </w:tc>
        <w:tc>
          <w:tcPr>
            <w:tcW w:w="3447" w:type="dxa"/>
          </w:tcPr>
          <w:p w14:paraId="56BFF6BD"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hiện</w:t>
            </w:r>
            <w:proofErr w:type="spellEnd"/>
            <w:r w:rsidRPr="00865508">
              <w:t xml:space="preserve"> </w:t>
            </w:r>
            <w:proofErr w:type="spellStart"/>
            <w:r w:rsidRPr="00865508">
              <w:t>thị</w:t>
            </w:r>
            <w:proofErr w:type="spellEnd"/>
            <w:r w:rsidRPr="00865508">
              <w:t xml:space="preserve"> form </w:t>
            </w:r>
            <w:proofErr w:type="spellStart"/>
            <w:r w:rsidRPr="00865508">
              <w:t>xóa</w:t>
            </w:r>
            <w:proofErr w:type="spellEnd"/>
            <w:r w:rsidRPr="00865508">
              <w:t xml:space="preserve"> </w:t>
            </w:r>
            <w:proofErr w:type="spellStart"/>
            <w:r w:rsidRPr="00865508">
              <w:t>thông</w:t>
            </w:r>
            <w:proofErr w:type="spellEnd"/>
            <w:r w:rsidRPr="00865508">
              <w:t xml:space="preserve"> tin </w:t>
            </w:r>
            <w:proofErr w:type="spellStart"/>
            <w:r w:rsidRPr="00865508">
              <w:t>nhân</w:t>
            </w:r>
            <w:proofErr w:type="spellEnd"/>
            <w:r w:rsidRPr="00865508">
              <w:t xml:space="preserve"> </w:t>
            </w:r>
            <w:proofErr w:type="spellStart"/>
            <w:r w:rsidRPr="00865508">
              <w:t>viên</w:t>
            </w:r>
            <w:proofErr w:type="spellEnd"/>
          </w:p>
        </w:tc>
      </w:tr>
      <w:tr w:rsidR="00CD35EC" w:rsidRPr="00865508" w14:paraId="343DFEA2" w14:textId="77777777">
        <w:tc>
          <w:tcPr>
            <w:tcW w:w="2122" w:type="dxa"/>
            <w:vMerge/>
          </w:tcPr>
          <w:p w14:paraId="76B38DFE" w14:textId="77777777" w:rsidR="00CD35EC" w:rsidRPr="00865508" w:rsidRDefault="00CD35EC">
            <w:pPr>
              <w:pStyle w:val="TableStyle"/>
            </w:pPr>
          </w:p>
        </w:tc>
        <w:tc>
          <w:tcPr>
            <w:tcW w:w="3447" w:type="dxa"/>
          </w:tcPr>
          <w:p w14:paraId="615B5251" w14:textId="77777777" w:rsidR="00CD35EC" w:rsidRPr="00865508" w:rsidRDefault="00313C26">
            <w:pPr>
              <w:pStyle w:val="TableStyle"/>
            </w:pPr>
            <w:r w:rsidRPr="00865508">
              <w:t xml:space="preserve">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nút</w:t>
            </w:r>
            <w:proofErr w:type="spellEnd"/>
            <w:r w:rsidRPr="00865508">
              <w:t xml:space="preserve"> </w:t>
            </w:r>
            <w:proofErr w:type="spellStart"/>
            <w:r w:rsidRPr="00865508">
              <w:t>xóa</w:t>
            </w:r>
            <w:proofErr w:type="spellEnd"/>
            <w:r w:rsidRPr="00865508">
              <w:t xml:space="preserve"> </w:t>
            </w:r>
            <w:proofErr w:type="spellStart"/>
            <w:r w:rsidRPr="00865508">
              <w:t>thông</w:t>
            </w:r>
            <w:proofErr w:type="spellEnd"/>
            <w:r w:rsidRPr="00865508">
              <w:t xml:space="preserve"> tin</w:t>
            </w:r>
          </w:p>
        </w:tc>
        <w:tc>
          <w:tcPr>
            <w:tcW w:w="3447" w:type="dxa"/>
          </w:tcPr>
          <w:p w14:paraId="0771CFCF" w14:textId="77777777" w:rsidR="00CD35EC" w:rsidRPr="00865508" w:rsidRDefault="00313C26">
            <w:pPr>
              <w:pStyle w:val="TableStyle"/>
            </w:pPr>
            <w:r w:rsidRPr="00865508">
              <w:t xml:space="preserve"> Thông tin </w:t>
            </w:r>
            <w:proofErr w:type="spellStart"/>
            <w:r w:rsidRPr="00865508">
              <w:t>đã</w:t>
            </w:r>
            <w:proofErr w:type="spellEnd"/>
            <w:r w:rsidRPr="00865508">
              <w:t xml:space="preserve"> </w:t>
            </w:r>
            <w:proofErr w:type="spellStart"/>
            <w:r w:rsidRPr="00865508">
              <w:t>được</w:t>
            </w:r>
            <w:proofErr w:type="spellEnd"/>
            <w:r w:rsidRPr="00865508">
              <w:t xml:space="preserve"> </w:t>
            </w:r>
            <w:proofErr w:type="spellStart"/>
            <w:r w:rsidRPr="00865508">
              <w:t>xóa</w:t>
            </w:r>
            <w:proofErr w:type="spellEnd"/>
            <w:r w:rsidRPr="00865508">
              <w:t xml:space="preserve"> </w:t>
            </w:r>
            <w:proofErr w:type="spellStart"/>
            <w:r w:rsidRPr="00865508">
              <w:t>trên</w:t>
            </w:r>
            <w:proofErr w:type="spellEnd"/>
            <w:r w:rsidRPr="00865508">
              <w:t xml:space="preserve"> </w:t>
            </w:r>
            <w:proofErr w:type="spellStart"/>
            <w:r w:rsidRPr="00865508">
              <w:t>hệ</w:t>
            </w:r>
            <w:proofErr w:type="spellEnd"/>
            <w:r w:rsidRPr="00865508">
              <w:t xml:space="preserve"> </w:t>
            </w:r>
            <w:proofErr w:type="spellStart"/>
            <w:r w:rsidRPr="00865508">
              <w:t>thống</w:t>
            </w:r>
            <w:proofErr w:type="spellEnd"/>
          </w:p>
        </w:tc>
      </w:tr>
      <w:tr w:rsidR="00CD35EC" w:rsidRPr="00865508" w14:paraId="59844147" w14:textId="77777777">
        <w:tc>
          <w:tcPr>
            <w:tcW w:w="2122" w:type="dxa"/>
          </w:tcPr>
          <w:p w14:paraId="495E5CCD"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441AF70B" w14:textId="77777777" w:rsidR="00CD35EC" w:rsidRPr="00865508" w:rsidRDefault="00313C26">
            <w:pPr>
              <w:pStyle w:val="TableStyle"/>
            </w:pPr>
            <w:proofErr w:type="spellStart"/>
            <w:r w:rsidRPr="00865508">
              <w:t>Không</w:t>
            </w:r>
            <w:proofErr w:type="spellEnd"/>
          </w:p>
        </w:tc>
      </w:tr>
    </w:tbl>
    <w:p w14:paraId="41C92A4B" w14:textId="77777777" w:rsidR="00CD35EC" w:rsidRPr="00B33E24" w:rsidRDefault="00313C26">
      <w:pPr>
        <w:pStyle w:val="TableStyle"/>
        <w:rPr>
          <w:lang w:val="vi-VN"/>
          <w:rPrChange w:id="435" w:author="Mạnh Dũng" w:date="2025-11-29T23:15:00Z" w16du:dateUtc="2025-11-29T16:15:00Z">
            <w:rPr/>
          </w:rPrChange>
        </w:rPr>
      </w:pPr>
      <w:r w:rsidRPr="00B33E24">
        <w:rPr>
          <w:lang w:val="vi-VN"/>
          <w:rPrChange w:id="436" w:author="Mạnh Dũng" w:date="2025-11-29T23:15:00Z" w16du:dateUtc="2025-11-29T16:15:00Z">
            <w:rPr/>
          </w:rPrChange>
        </w:rPr>
        <w:t>Bảng đặc tả xóa  thông tin nhân viên</w:t>
      </w:r>
    </w:p>
    <w:p w14:paraId="5D684F7E" w14:textId="77777777" w:rsidR="00CD35EC" w:rsidRPr="00B33E24" w:rsidRDefault="00CD35EC">
      <w:pPr>
        <w:pStyle w:val="TableStyle"/>
        <w:rPr>
          <w:lang w:val="vi-VN"/>
          <w:rPrChange w:id="437" w:author="Mạnh Dũng" w:date="2025-11-29T23:15:00Z" w16du:dateUtc="2025-11-29T16:15:00Z">
            <w:rPr/>
          </w:rPrChange>
        </w:rPr>
      </w:pPr>
    </w:p>
    <w:tbl>
      <w:tblPr>
        <w:tblStyle w:val="af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7DCA0F13" w14:textId="77777777">
        <w:tc>
          <w:tcPr>
            <w:tcW w:w="2122" w:type="dxa"/>
          </w:tcPr>
          <w:p w14:paraId="05BE8339" w14:textId="77777777" w:rsidR="00CD35EC" w:rsidRPr="00865508" w:rsidRDefault="00313C26">
            <w:pPr>
              <w:pStyle w:val="TableStyle"/>
            </w:pPr>
            <w:proofErr w:type="spellStart"/>
            <w:r w:rsidRPr="00865508">
              <w:t>Usecase</w:t>
            </w:r>
            <w:proofErr w:type="spellEnd"/>
          </w:p>
        </w:tc>
        <w:tc>
          <w:tcPr>
            <w:tcW w:w="6894" w:type="dxa"/>
            <w:gridSpan w:val="2"/>
          </w:tcPr>
          <w:p w14:paraId="78BCCB24" w14:textId="77777777" w:rsidR="00CD35EC" w:rsidRPr="00865508" w:rsidRDefault="00313C26">
            <w:pPr>
              <w:pStyle w:val="TableStyle"/>
            </w:pPr>
            <w:r w:rsidRPr="00865508">
              <w:t xml:space="preserve">Xem </w:t>
            </w:r>
            <w:proofErr w:type="spellStart"/>
            <w:r w:rsidRPr="00865508">
              <w:t>danh</w:t>
            </w:r>
            <w:proofErr w:type="spellEnd"/>
            <w:r w:rsidRPr="00865508">
              <w:t xml:space="preserve"> </w:t>
            </w:r>
            <w:proofErr w:type="spellStart"/>
            <w:r w:rsidRPr="00865508">
              <w:t>sách</w:t>
            </w:r>
            <w:proofErr w:type="spellEnd"/>
            <w:r w:rsidRPr="00865508">
              <w:t xml:space="preserve"> </w:t>
            </w:r>
            <w:proofErr w:type="spellStart"/>
            <w:r w:rsidRPr="00865508">
              <w:t>công</w:t>
            </w:r>
            <w:proofErr w:type="spellEnd"/>
            <w:r w:rsidRPr="00865508">
              <w:t xml:space="preserve"> </w:t>
            </w:r>
            <w:proofErr w:type="spellStart"/>
            <w:r w:rsidRPr="00865508">
              <w:t>nợ</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5976677E" w14:textId="77777777">
        <w:tc>
          <w:tcPr>
            <w:tcW w:w="2122" w:type="dxa"/>
          </w:tcPr>
          <w:p w14:paraId="4BB1346D"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6835226C" w14:textId="77777777" w:rsidR="00CD35EC" w:rsidRPr="00865508" w:rsidRDefault="00313C26">
            <w:pPr>
              <w:pStyle w:val="TableStyle"/>
            </w:pPr>
            <w:r w:rsidRPr="00865508">
              <w:t xml:space="preserve">Xem </w:t>
            </w:r>
            <w:proofErr w:type="spellStart"/>
            <w:r w:rsidRPr="00865508">
              <w:t>công</w:t>
            </w:r>
            <w:proofErr w:type="spellEnd"/>
            <w:r w:rsidRPr="00865508">
              <w:t xml:space="preserve"> </w:t>
            </w:r>
            <w:proofErr w:type="spellStart"/>
            <w:r w:rsidRPr="00865508">
              <w:t>nợ</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62237EEF" w14:textId="77777777">
        <w:tc>
          <w:tcPr>
            <w:tcW w:w="2122" w:type="dxa"/>
          </w:tcPr>
          <w:p w14:paraId="2E6D39F2"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2F54C558" w14:textId="77777777" w:rsidR="00CD35EC" w:rsidRPr="00865508" w:rsidRDefault="00313C26">
            <w:pPr>
              <w:pStyle w:val="TableStyle"/>
            </w:pPr>
            <w:r w:rsidRPr="00865508">
              <w:t xml:space="preserve">Xem </w:t>
            </w:r>
            <w:proofErr w:type="spellStart"/>
            <w:r w:rsidRPr="00865508">
              <w:t>công</w:t>
            </w:r>
            <w:proofErr w:type="spellEnd"/>
            <w:r w:rsidRPr="00865508">
              <w:t xml:space="preserve"> </w:t>
            </w:r>
            <w:proofErr w:type="spellStart"/>
            <w:r w:rsidRPr="00865508">
              <w:t>nợ</w:t>
            </w:r>
            <w:proofErr w:type="spellEnd"/>
          </w:p>
        </w:tc>
      </w:tr>
      <w:tr w:rsidR="00CD35EC" w:rsidRPr="00865508" w14:paraId="13896E38" w14:textId="77777777">
        <w:tc>
          <w:tcPr>
            <w:tcW w:w="2122" w:type="dxa"/>
          </w:tcPr>
          <w:p w14:paraId="06C978FC" w14:textId="77777777" w:rsidR="00CD35EC" w:rsidRPr="00865508" w:rsidRDefault="00313C26">
            <w:pPr>
              <w:pStyle w:val="TableStyle"/>
            </w:pPr>
            <w:proofErr w:type="spellStart"/>
            <w:r w:rsidRPr="00865508">
              <w:lastRenderedPageBreak/>
              <w:t>Tác</w:t>
            </w:r>
            <w:proofErr w:type="spellEnd"/>
            <w:r w:rsidRPr="00865508">
              <w:t xml:space="preserve"> </w:t>
            </w:r>
            <w:proofErr w:type="spellStart"/>
            <w:r w:rsidRPr="00865508">
              <w:t>Nhân</w:t>
            </w:r>
            <w:proofErr w:type="spellEnd"/>
          </w:p>
        </w:tc>
        <w:tc>
          <w:tcPr>
            <w:tcW w:w="6894" w:type="dxa"/>
            <w:gridSpan w:val="2"/>
          </w:tcPr>
          <w:p w14:paraId="7A330D12" w14:textId="77777777" w:rsidR="00CD35EC" w:rsidRPr="00865508" w:rsidRDefault="00313C26">
            <w:pPr>
              <w:pStyle w:val="TableStyle"/>
            </w:pPr>
            <w:proofErr w:type="spellStart"/>
            <w:r w:rsidRPr="00865508">
              <w:t>Kế</w:t>
            </w:r>
            <w:proofErr w:type="spellEnd"/>
            <w:r w:rsidRPr="00865508">
              <w:t xml:space="preserve"> </w:t>
            </w:r>
            <w:proofErr w:type="spellStart"/>
            <w:r w:rsidRPr="00865508">
              <w:t>toán</w:t>
            </w:r>
            <w:proofErr w:type="spellEnd"/>
            <w:r w:rsidRPr="00865508">
              <w:t xml:space="preserve">, Quản </w:t>
            </w:r>
            <w:proofErr w:type="spellStart"/>
            <w:r w:rsidRPr="00865508">
              <w:t>lý</w:t>
            </w:r>
            <w:proofErr w:type="spellEnd"/>
          </w:p>
        </w:tc>
      </w:tr>
      <w:tr w:rsidR="00CD35EC" w:rsidRPr="00865508" w14:paraId="36791D01" w14:textId="77777777">
        <w:tc>
          <w:tcPr>
            <w:tcW w:w="2122" w:type="dxa"/>
          </w:tcPr>
          <w:p w14:paraId="1A56056E"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711B1171" w14:textId="77777777" w:rsidR="00CD35EC" w:rsidRPr="00865508" w:rsidRDefault="00313C26">
            <w:pPr>
              <w:pStyle w:val="TableStyle"/>
            </w:pPr>
            <w:r w:rsidRPr="00865508">
              <w:t xml:space="preserve">Xem </w:t>
            </w:r>
            <w:proofErr w:type="spellStart"/>
            <w:r w:rsidRPr="00865508">
              <w:t>công</w:t>
            </w:r>
            <w:proofErr w:type="spellEnd"/>
            <w:r w:rsidRPr="00865508">
              <w:t xml:space="preserve"> </w:t>
            </w:r>
            <w:proofErr w:type="spellStart"/>
            <w:r w:rsidRPr="00865508">
              <w:t>nợ</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r>
      <w:tr w:rsidR="00CD35EC" w:rsidRPr="00865508" w14:paraId="69721CC9" w14:textId="77777777">
        <w:tc>
          <w:tcPr>
            <w:tcW w:w="2122" w:type="dxa"/>
          </w:tcPr>
          <w:p w14:paraId="5F5A7A11"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2D09BBB0" w14:textId="77777777" w:rsidR="00CD35EC" w:rsidRPr="00865508" w:rsidRDefault="00313C26">
            <w:pPr>
              <w:pStyle w:val="TableStyle"/>
            </w:pPr>
            <w:r w:rsidRPr="00865508">
              <w:t xml:space="preserve">Xem </w:t>
            </w:r>
            <w:proofErr w:type="spellStart"/>
            <w:r w:rsidRPr="00865508">
              <w:t>được</w:t>
            </w:r>
            <w:proofErr w:type="spellEnd"/>
            <w:r w:rsidRPr="00865508">
              <w:t xml:space="preserve"> </w:t>
            </w:r>
            <w:proofErr w:type="spellStart"/>
            <w:r w:rsidRPr="00865508">
              <w:t>thông</w:t>
            </w:r>
            <w:proofErr w:type="spellEnd"/>
            <w:r w:rsidRPr="00865508">
              <w:t xml:space="preserve"> tin </w:t>
            </w:r>
            <w:proofErr w:type="spellStart"/>
            <w:r w:rsidRPr="00865508">
              <w:t>công</w:t>
            </w:r>
            <w:proofErr w:type="spellEnd"/>
            <w:r w:rsidRPr="00865508">
              <w:t xml:space="preserve"> </w:t>
            </w:r>
            <w:proofErr w:type="spellStart"/>
            <w:r w:rsidRPr="00865508">
              <w:t>nợ</w:t>
            </w:r>
            <w:proofErr w:type="spellEnd"/>
          </w:p>
        </w:tc>
      </w:tr>
      <w:tr w:rsidR="00CD35EC" w:rsidRPr="00865508" w14:paraId="24C90F20" w14:textId="77777777">
        <w:tc>
          <w:tcPr>
            <w:tcW w:w="2122" w:type="dxa"/>
            <w:vMerge w:val="restart"/>
          </w:tcPr>
          <w:p w14:paraId="59C740A8"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4C084D9D" w14:textId="77777777" w:rsidR="00CD35EC" w:rsidRPr="00865508" w:rsidRDefault="00313C26">
            <w:pPr>
              <w:pStyle w:val="TableStyle"/>
            </w:pPr>
            <w:r w:rsidRPr="00865508">
              <w:t>Actor</w:t>
            </w:r>
          </w:p>
        </w:tc>
        <w:tc>
          <w:tcPr>
            <w:tcW w:w="3447" w:type="dxa"/>
          </w:tcPr>
          <w:p w14:paraId="75965F0B" w14:textId="77777777" w:rsidR="00CD35EC" w:rsidRPr="00865508" w:rsidRDefault="00313C26">
            <w:pPr>
              <w:pStyle w:val="TableStyle"/>
            </w:pPr>
            <w:r w:rsidRPr="00865508">
              <w:t>System</w:t>
            </w:r>
          </w:p>
        </w:tc>
      </w:tr>
      <w:tr w:rsidR="00CD35EC" w:rsidRPr="00865508" w14:paraId="20AA0221" w14:textId="77777777">
        <w:tc>
          <w:tcPr>
            <w:tcW w:w="2122" w:type="dxa"/>
            <w:vMerge/>
          </w:tcPr>
          <w:p w14:paraId="50560847" w14:textId="77777777" w:rsidR="00CD35EC" w:rsidRPr="00865508" w:rsidRDefault="00CD35EC">
            <w:pPr>
              <w:pStyle w:val="TableStyle"/>
            </w:pPr>
          </w:p>
        </w:tc>
        <w:tc>
          <w:tcPr>
            <w:tcW w:w="3447" w:type="dxa"/>
          </w:tcPr>
          <w:p w14:paraId="0F887AD7" w14:textId="77777777" w:rsidR="00CD35EC" w:rsidRPr="00865508" w:rsidRDefault="00313C26">
            <w:pPr>
              <w:pStyle w:val="TableStyle"/>
            </w:pPr>
            <w:proofErr w:type="spellStart"/>
            <w:r w:rsidRPr="00865508">
              <w:t>Kế</w:t>
            </w:r>
            <w:proofErr w:type="spellEnd"/>
            <w:r w:rsidRPr="00865508">
              <w:t xml:space="preserve"> </w:t>
            </w:r>
            <w:proofErr w:type="spellStart"/>
            <w:r w:rsidRPr="00865508">
              <w:t>toán</w:t>
            </w:r>
            <w:proofErr w:type="spellEnd"/>
            <w:r w:rsidRPr="00865508">
              <w:t xml:space="preserve">, 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công</w:t>
            </w:r>
            <w:proofErr w:type="spellEnd"/>
            <w:r w:rsidRPr="00865508">
              <w:t xml:space="preserve"> </w:t>
            </w:r>
            <w:proofErr w:type="spellStart"/>
            <w:r w:rsidRPr="00865508">
              <w:t>nợ</w:t>
            </w:r>
            <w:proofErr w:type="spellEnd"/>
            <w:r w:rsidRPr="00865508">
              <w:t>”</w:t>
            </w:r>
          </w:p>
        </w:tc>
        <w:tc>
          <w:tcPr>
            <w:tcW w:w="3447" w:type="dxa"/>
          </w:tcPr>
          <w:p w14:paraId="01DD44EE"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công</w:t>
            </w:r>
            <w:proofErr w:type="spellEnd"/>
            <w:r w:rsidRPr="00865508">
              <w:t xml:space="preserve"> </w:t>
            </w:r>
            <w:proofErr w:type="spellStart"/>
            <w:r w:rsidRPr="00865508">
              <w:t>nợ</w:t>
            </w:r>
            <w:proofErr w:type="spellEnd"/>
          </w:p>
        </w:tc>
      </w:tr>
      <w:tr w:rsidR="00CD35EC" w:rsidRPr="00865508" w14:paraId="3643FD36" w14:textId="77777777">
        <w:tc>
          <w:tcPr>
            <w:tcW w:w="2122" w:type="dxa"/>
            <w:vMerge/>
          </w:tcPr>
          <w:p w14:paraId="35207127" w14:textId="77777777" w:rsidR="00CD35EC" w:rsidRPr="00865508" w:rsidRDefault="00CD35EC">
            <w:pPr>
              <w:pStyle w:val="TableStyle"/>
            </w:pPr>
          </w:p>
        </w:tc>
        <w:tc>
          <w:tcPr>
            <w:tcW w:w="3447" w:type="dxa"/>
          </w:tcPr>
          <w:p w14:paraId="38A1A263" w14:textId="77777777" w:rsidR="00CD35EC" w:rsidRPr="00865508" w:rsidRDefault="00313C26">
            <w:pPr>
              <w:pStyle w:val="TableStyle"/>
            </w:pPr>
            <w:proofErr w:type="spellStart"/>
            <w:r w:rsidRPr="00865508">
              <w:t>Kế</w:t>
            </w:r>
            <w:proofErr w:type="spellEnd"/>
            <w:r w:rsidRPr="00865508">
              <w:t xml:space="preserve"> </w:t>
            </w:r>
            <w:proofErr w:type="spellStart"/>
            <w:r w:rsidRPr="00865508">
              <w:t>toán</w:t>
            </w:r>
            <w:proofErr w:type="spellEnd"/>
            <w:r w:rsidRPr="00865508">
              <w:t xml:space="preserve">, Quản </w:t>
            </w:r>
            <w:proofErr w:type="spellStart"/>
            <w:r w:rsidRPr="00865508">
              <w:t>lý</w:t>
            </w:r>
            <w:proofErr w:type="spellEnd"/>
            <w:r w:rsidRPr="00865508">
              <w:t xml:space="preserve"> </w:t>
            </w:r>
            <w:proofErr w:type="spellStart"/>
            <w:r w:rsidRPr="00865508">
              <w:t>xem</w:t>
            </w:r>
            <w:proofErr w:type="spellEnd"/>
            <w:r w:rsidRPr="00865508">
              <w:t xml:space="preserve"> </w:t>
            </w:r>
            <w:proofErr w:type="spellStart"/>
            <w:r w:rsidRPr="00865508">
              <w:t>được</w:t>
            </w:r>
            <w:proofErr w:type="spellEnd"/>
            <w:r w:rsidRPr="00865508">
              <w:t xml:space="preserve"> </w:t>
            </w:r>
            <w:proofErr w:type="spellStart"/>
            <w:r w:rsidRPr="00865508">
              <w:t>thông</w:t>
            </w:r>
            <w:proofErr w:type="spellEnd"/>
            <w:r w:rsidRPr="00865508">
              <w:t xml:space="preserve"> tin </w:t>
            </w:r>
            <w:proofErr w:type="spellStart"/>
            <w:r w:rsidRPr="00865508">
              <w:t>công</w:t>
            </w:r>
            <w:proofErr w:type="spellEnd"/>
            <w:r w:rsidRPr="00865508">
              <w:t xml:space="preserve"> </w:t>
            </w:r>
            <w:proofErr w:type="spellStart"/>
            <w:r w:rsidRPr="00865508">
              <w:t>nợ</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r w:rsidRPr="00865508">
              <w:t xml:space="preserve">/ </w:t>
            </w:r>
            <w:proofErr w:type="spellStart"/>
            <w:r w:rsidRPr="00865508">
              <w:t>đối</w:t>
            </w:r>
            <w:proofErr w:type="spellEnd"/>
            <w:r w:rsidRPr="00865508">
              <w:t xml:space="preserve"> </w:t>
            </w:r>
            <w:proofErr w:type="spellStart"/>
            <w:r w:rsidRPr="00865508">
              <w:t>tác</w:t>
            </w:r>
            <w:proofErr w:type="spellEnd"/>
          </w:p>
        </w:tc>
        <w:tc>
          <w:tcPr>
            <w:tcW w:w="3447" w:type="dxa"/>
          </w:tcPr>
          <w:p w14:paraId="2BDF72CD" w14:textId="77777777" w:rsidR="00CD35EC" w:rsidRPr="00865508" w:rsidRDefault="00CD35EC">
            <w:pPr>
              <w:pStyle w:val="TableStyle"/>
            </w:pPr>
          </w:p>
        </w:tc>
      </w:tr>
      <w:tr w:rsidR="00CD35EC" w:rsidRPr="00865508" w14:paraId="60236B98" w14:textId="77777777">
        <w:tc>
          <w:tcPr>
            <w:tcW w:w="2122" w:type="dxa"/>
          </w:tcPr>
          <w:p w14:paraId="6955D92E"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1D79AE60" w14:textId="77777777" w:rsidR="00CD35EC" w:rsidRPr="00865508" w:rsidRDefault="00313C26">
            <w:pPr>
              <w:pStyle w:val="TableStyle"/>
            </w:pPr>
            <w:proofErr w:type="spellStart"/>
            <w:r w:rsidRPr="00865508">
              <w:t>Không</w:t>
            </w:r>
            <w:proofErr w:type="spellEnd"/>
          </w:p>
        </w:tc>
      </w:tr>
    </w:tbl>
    <w:p w14:paraId="49E39470" w14:textId="77777777" w:rsidR="00CD35EC" w:rsidRPr="00865508" w:rsidRDefault="00313C26" w:rsidP="007F756A">
      <w:pPr>
        <w:pStyle w:val="indexTablestyle"/>
      </w:pPr>
      <w:bookmarkStart w:id="438" w:name="_Toc214004976"/>
      <w:r w:rsidRPr="00865508">
        <w:t>Bảng đặc tả công nợ khách hàng/ đối tác</w:t>
      </w:r>
      <w:bookmarkEnd w:id="438"/>
    </w:p>
    <w:p w14:paraId="3AC26DF2" w14:textId="60942968" w:rsidR="00CD35EC" w:rsidRPr="00865508" w:rsidRDefault="00950331" w:rsidP="00276309">
      <w:pPr>
        <w:pStyle w:val="Heading4"/>
      </w:pPr>
      <w:bookmarkStart w:id="439" w:name="_Toc214004943"/>
      <w:r w:rsidRPr="00865508">
        <w:t>Xem báo cáo doanh thu theo xe và hợp đồng</w:t>
      </w:r>
      <w:bookmarkEnd w:id="439"/>
    </w:p>
    <w:tbl>
      <w:tblPr>
        <w:tblStyle w:val="af7"/>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77DAB84F" w14:textId="77777777">
        <w:tc>
          <w:tcPr>
            <w:tcW w:w="2122" w:type="dxa"/>
          </w:tcPr>
          <w:p w14:paraId="5000ADE9" w14:textId="77777777" w:rsidR="00CD35EC" w:rsidRPr="00865508" w:rsidRDefault="00313C26">
            <w:pPr>
              <w:pStyle w:val="TableStyle"/>
            </w:pPr>
            <w:proofErr w:type="spellStart"/>
            <w:r w:rsidRPr="00865508">
              <w:t>Usecase</w:t>
            </w:r>
            <w:proofErr w:type="spellEnd"/>
          </w:p>
        </w:tc>
        <w:tc>
          <w:tcPr>
            <w:tcW w:w="6894" w:type="dxa"/>
            <w:gridSpan w:val="2"/>
          </w:tcPr>
          <w:p w14:paraId="451CAB0C" w14:textId="77777777" w:rsidR="00CD35EC" w:rsidRPr="00865508" w:rsidRDefault="00313C26">
            <w:pPr>
              <w:pStyle w:val="TableStyle"/>
            </w:pPr>
            <w:r w:rsidRPr="00865508">
              <w:t xml:space="preserve">Xem </w:t>
            </w:r>
            <w:proofErr w:type="spellStart"/>
            <w:r w:rsidRPr="00865508">
              <w:t>báo</w:t>
            </w:r>
            <w:proofErr w:type="spellEnd"/>
            <w:r w:rsidRPr="00865508">
              <w:t xml:space="preserve"> </w:t>
            </w:r>
            <w:proofErr w:type="spellStart"/>
            <w:r w:rsidRPr="00865508">
              <w:t>cáo</w:t>
            </w:r>
            <w:proofErr w:type="spellEnd"/>
            <w:r w:rsidRPr="00865508">
              <w:t xml:space="preserve"> </w:t>
            </w:r>
            <w:proofErr w:type="spellStart"/>
            <w:r w:rsidRPr="00865508">
              <w:t>doanh</w:t>
            </w:r>
            <w:proofErr w:type="spellEnd"/>
            <w:r w:rsidRPr="00865508">
              <w:t xml:space="preserve"> </w:t>
            </w:r>
            <w:proofErr w:type="spellStart"/>
            <w:r w:rsidRPr="00865508">
              <w:t>thu</w:t>
            </w:r>
            <w:proofErr w:type="spellEnd"/>
            <w:r w:rsidRPr="00865508">
              <w:t xml:space="preserve"> </w:t>
            </w:r>
            <w:proofErr w:type="spellStart"/>
            <w:r w:rsidRPr="00865508">
              <w:t>theo</w:t>
            </w:r>
            <w:proofErr w:type="spellEnd"/>
            <w:r w:rsidRPr="00865508">
              <w:t xml:space="preserve"> </w:t>
            </w:r>
            <w:proofErr w:type="spellStart"/>
            <w:r w:rsidRPr="00865508">
              <w:t>xe</w:t>
            </w:r>
            <w:proofErr w:type="spellEnd"/>
            <w:r w:rsidRPr="00865508">
              <w:t xml:space="preserve"> </w:t>
            </w:r>
            <w:proofErr w:type="spellStart"/>
            <w:r w:rsidRPr="00865508">
              <w:t>và</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4D4BCA76" w14:textId="77777777">
        <w:tc>
          <w:tcPr>
            <w:tcW w:w="2122" w:type="dxa"/>
          </w:tcPr>
          <w:p w14:paraId="1CDD9D72"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7CEDE3DF" w14:textId="77777777" w:rsidR="00CD35EC" w:rsidRPr="00B33E24" w:rsidRDefault="00313C26">
            <w:pPr>
              <w:pStyle w:val="TableStyle"/>
              <w:rPr>
                <w:lang w:val="pt-BR"/>
                <w:rPrChange w:id="440" w:author="Mạnh Dũng" w:date="2025-11-29T23:15:00Z" w16du:dateUtc="2025-11-29T16:15:00Z">
                  <w:rPr/>
                </w:rPrChange>
              </w:rPr>
            </w:pPr>
            <w:r w:rsidRPr="00B33E24">
              <w:rPr>
                <w:lang w:val="pt-BR"/>
                <w:rPrChange w:id="441" w:author="Mạnh Dũng" w:date="2025-11-29T23:15:00Z" w16du:dateUtc="2025-11-29T16:15:00Z">
                  <w:rPr/>
                </w:rPrChange>
              </w:rPr>
              <w:t>Xem báo cáo doanh thu</w:t>
            </w:r>
          </w:p>
        </w:tc>
      </w:tr>
      <w:tr w:rsidR="00CD35EC" w:rsidRPr="00865508" w14:paraId="6FC62253" w14:textId="77777777">
        <w:tc>
          <w:tcPr>
            <w:tcW w:w="2122" w:type="dxa"/>
          </w:tcPr>
          <w:p w14:paraId="6FA2F2CC"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59496575" w14:textId="77777777" w:rsidR="00CD35EC" w:rsidRPr="00865508" w:rsidRDefault="00313C26">
            <w:pPr>
              <w:pStyle w:val="TableStyle"/>
            </w:pPr>
            <w:r w:rsidRPr="00865508">
              <w:t xml:space="preserve">Xem </w:t>
            </w:r>
            <w:proofErr w:type="spellStart"/>
            <w:r w:rsidRPr="00865508">
              <w:t>báo</w:t>
            </w:r>
            <w:proofErr w:type="spellEnd"/>
            <w:r w:rsidRPr="00865508">
              <w:t xml:space="preserve"> </w:t>
            </w:r>
            <w:proofErr w:type="spellStart"/>
            <w:r w:rsidRPr="00865508">
              <w:t>cáo</w:t>
            </w:r>
            <w:proofErr w:type="spellEnd"/>
          </w:p>
        </w:tc>
      </w:tr>
      <w:tr w:rsidR="00CD35EC" w:rsidRPr="00865508" w14:paraId="6954C49C" w14:textId="77777777">
        <w:tc>
          <w:tcPr>
            <w:tcW w:w="2122" w:type="dxa"/>
          </w:tcPr>
          <w:p w14:paraId="1F1FCEC7"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224C6F41" w14:textId="77777777" w:rsidR="00CD35EC" w:rsidRPr="00865508" w:rsidRDefault="00313C26">
            <w:pPr>
              <w:pStyle w:val="TableStyle"/>
            </w:pPr>
            <w:proofErr w:type="spellStart"/>
            <w:r w:rsidRPr="00865508">
              <w:t>Kế</w:t>
            </w:r>
            <w:proofErr w:type="spellEnd"/>
            <w:r w:rsidRPr="00865508">
              <w:t xml:space="preserve"> </w:t>
            </w:r>
            <w:proofErr w:type="spellStart"/>
            <w:r w:rsidRPr="00865508">
              <w:t>toán</w:t>
            </w:r>
            <w:proofErr w:type="spellEnd"/>
            <w:r w:rsidRPr="00865508">
              <w:t xml:space="preserve">, Quản </w:t>
            </w:r>
            <w:proofErr w:type="spellStart"/>
            <w:r w:rsidRPr="00865508">
              <w:t>lý</w:t>
            </w:r>
            <w:proofErr w:type="spellEnd"/>
          </w:p>
        </w:tc>
      </w:tr>
      <w:tr w:rsidR="00CD35EC" w:rsidRPr="00865508" w14:paraId="68123977" w14:textId="77777777">
        <w:tc>
          <w:tcPr>
            <w:tcW w:w="2122" w:type="dxa"/>
          </w:tcPr>
          <w:p w14:paraId="7407971F" w14:textId="77777777" w:rsidR="00CD35EC" w:rsidRPr="00865508" w:rsidRDefault="00313C26">
            <w:pPr>
              <w:pStyle w:val="TableStyle"/>
            </w:pPr>
            <w:proofErr w:type="spellStart"/>
            <w:r w:rsidRPr="00865508">
              <w:t>Sự</w:t>
            </w:r>
            <w:proofErr w:type="spellEnd"/>
            <w:r w:rsidRPr="00865508">
              <w:t xml:space="preserve"> </w:t>
            </w:r>
            <w:proofErr w:type="spellStart"/>
            <w:r w:rsidRPr="00865508">
              <w:t>kiện</w:t>
            </w:r>
            <w:proofErr w:type="spellEnd"/>
          </w:p>
        </w:tc>
        <w:tc>
          <w:tcPr>
            <w:tcW w:w="6894" w:type="dxa"/>
            <w:gridSpan w:val="2"/>
          </w:tcPr>
          <w:p w14:paraId="623D632A" w14:textId="77777777" w:rsidR="00CD35EC" w:rsidRPr="00865508" w:rsidRDefault="00313C26">
            <w:pPr>
              <w:pStyle w:val="TableStyle"/>
            </w:pPr>
            <w:r w:rsidRPr="00865508">
              <w:t xml:space="preserve">Xem </w:t>
            </w:r>
            <w:proofErr w:type="spellStart"/>
            <w:r w:rsidRPr="00865508">
              <w:t>báo</w:t>
            </w:r>
            <w:proofErr w:type="spellEnd"/>
            <w:r w:rsidRPr="00865508">
              <w:t xml:space="preserve"> </w:t>
            </w:r>
            <w:proofErr w:type="spellStart"/>
            <w:r w:rsidRPr="00865508">
              <w:t>cáo</w:t>
            </w:r>
            <w:proofErr w:type="spellEnd"/>
            <w:r w:rsidRPr="00865508">
              <w:t xml:space="preserve"> </w:t>
            </w:r>
            <w:proofErr w:type="spellStart"/>
            <w:r w:rsidRPr="00865508">
              <w:t>doanh</w:t>
            </w:r>
            <w:proofErr w:type="spellEnd"/>
            <w:r w:rsidRPr="00865508">
              <w:t xml:space="preserve"> </w:t>
            </w:r>
            <w:proofErr w:type="spellStart"/>
            <w:r w:rsidRPr="00865508">
              <w:t>thu</w:t>
            </w:r>
            <w:proofErr w:type="spellEnd"/>
            <w:r w:rsidRPr="00865508">
              <w:t xml:space="preserve"> </w:t>
            </w:r>
            <w:proofErr w:type="spellStart"/>
            <w:r w:rsidRPr="00865508">
              <w:t>theo</w:t>
            </w:r>
            <w:proofErr w:type="spellEnd"/>
            <w:r w:rsidRPr="00865508">
              <w:t xml:space="preserve"> </w:t>
            </w:r>
            <w:proofErr w:type="spellStart"/>
            <w:r w:rsidRPr="00865508">
              <w:t>xe</w:t>
            </w:r>
            <w:proofErr w:type="spellEnd"/>
            <w:r w:rsidRPr="00865508">
              <w:t xml:space="preserve"> </w:t>
            </w:r>
            <w:proofErr w:type="spellStart"/>
            <w:r w:rsidRPr="00865508">
              <w:t>và</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r>
      <w:tr w:rsidR="00CD35EC" w:rsidRPr="00865508" w14:paraId="65F11F92" w14:textId="77777777">
        <w:tc>
          <w:tcPr>
            <w:tcW w:w="2122" w:type="dxa"/>
          </w:tcPr>
          <w:p w14:paraId="1E338A0F"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3A4436A5" w14:textId="77777777" w:rsidR="00CD35EC" w:rsidRPr="00865508" w:rsidRDefault="00313C26">
            <w:pPr>
              <w:pStyle w:val="TableStyle"/>
            </w:pPr>
            <w:r w:rsidRPr="00865508">
              <w:t xml:space="preserve">Xem </w:t>
            </w:r>
            <w:proofErr w:type="spellStart"/>
            <w:r w:rsidRPr="00865508">
              <w:t>được</w:t>
            </w:r>
            <w:proofErr w:type="spellEnd"/>
            <w:r w:rsidRPr="00865508">
              <w:t xml:space="preserve"> </w:t>
            </w:r>
            <w:proofErr w:type="spellStart"/>
            <w:r w:rsidRPr="00865508">
              <w:t>thông</w:t>
            </w:r>
            <w:proofErr w:type="spellEnd"/>
            <w:r w:rsidRPr="00865508">
              <w:t xml:space="preserve"> tin </w:t>
            </w:r>
            <w:proofErr w:type="spellStart"/>
            <w:r w:rsidRPr="00865508">
              <w:t>doanh</w:t>
            </w:r>
            <w:proofErr w:type="spellEnd"/>
            <w:r w:rsidRPr="00865508">
              <w:t xml:space="preserve"> </w:t>
            </w:r>
            <w:proofErr w:type="spellStart"/>
            <w:r w:rsidRPr="00865508">
              <w:t>thu</w:t>
            </w:r>
            <w:proofErr w:type="spellEnd"/>
          </w:p>
        </w:tc>
      </w:tr>
      <w:tr w:rsidR="00CD35EC" w:rsidRPr="00865508" w14:paraId="779EBC0D" w14:textId="77777777">
        <w:tc>
          <w:tcPr>
            <w:tcW w:w="2122" w:type="dxa"/>
            <w:vMerge w:val="restart"/>
          </w:tcPr>
          <w:p w14:paraId="6E5516C0"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5156C779" w14:textId="77777777" w:rsidR="00CD35EC" w:rsidRPr="00865508" w:rsidRDefault="00313C26">
            <w:pPr>
              <w:pStyle w:val="TableStyle"/>
            </w:pPr>
            <w:r w:rsidRPr="00865508">
              <w:t>Actor</w:t>
            </w:r>
          </w:p>
        </w:tc>
        <w:tc>
          <w:tcPr>
            <w:tcW w:w="3447" w:type="dxa"/>
          </w:tcPr>
          <w:p w14:paraId="092F5363" w14:textId="77777777" w:rsidR="00CD35EC" w:rsidRPr="00865508" w:rsidRDefault="00313C26">
            <w:pPr>
              <w:pStyle w:val="TableStyle"/>
            </w:pPr>
            <w:r w:rsidRPr="00865508">
              <w:t>System</w:t>
            </w:r>
          </w:p>
        </w:tc>
      </w:tr>
      <w:tr w:rsidR="00CD35EC" w:rsidRPr="00865508" w14:paraId="7228A209" w14:textId="77777777">
        <w:tc>
          <w:tcPr>
            <w:tcW w:w="2122" w:type="dxa"/>
            <w:vMerge/>
          </w:tcPr>
          <w:p w14:paraId="1FA13CAE" w14:textId="77777777" w:rsidR="00CD35EC" w:rsidRPr="00865508" w:rsidRDefault="00CD35EC">
            <w:pPr>
              <w:pStyle w:val="TableStyle"/>
            </w:pPr>
          </w:p>
        </w:tc>
        <w:tc>
          <w:tcPr>
            <w:tcW w:w="3447" w:type="dxa"/>
          </w:tcPr>
          <w:p w14:paraId="07A19FBA" w14:textId="77777777" w:rsidR="00CD35EC" w:rsidRPr="00865508" w:rsidRDefault="00313C26">
            <w:pPr>
              <w:pStyle w:val="TableStyle"/>
            </w:pPr>
            <w:proofErr w:type="spellStart"/>
            <w:r w:rsidRPr="00865508">
              <w:t>Kế</w:t>
            </w:r>
            <w:proofErr w:type="spellEnd"/>
            <w:r w:rsidRPr="00865508">
              <w:t xml:space="preserve"> </w:t>
            </w:r>
            <w:proofErr w:type="spellStart"/>
            <w:r w:rsidRPr="00865508">
              <w:t>toán</w:t>
            </w:r>
            <w:proofErr w:type="spellEnd"/>
            <w:r w:rsidRPr="00865508">
              <w:t xml:space="preserve">, 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báo</w:t>
            </w:r>
            <w:proofErr w:type="spellEnd"/>
            <w:r w:rsidRPr="00865508">
              <w:t xml:space="preserve"> </w:t>
            </w:r>
            <w:proofErr w:type="spellStart"/>
            <w:r w:rsidRPr="00865508">
              <w:t>cáo</w:t>
            </w:r>
            <w:proofErr w:type="spellEnd"/>
            <w:r w:rsidRPr="00865508">
              <w:t>”</w:t>
            </w:r>
          </w:p>
        </w:tc>
        <w:tc>
          <w:tcPr>
            <w:tcW w:w="3447" w:type="dxa"/>
          </w:tcPr>
          <w:p w14:paraId="5E79651B"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báo</w:t>
            </w:r>
            <w:proofErr w:type="spellEnd"/>
            <w:r w:rsidRPr="00865508">
              <w:t xml:space="preserve"> </w:t>
            </w:r>
            <w:proofErr w:type="spellStart"/>
            <w:r w:rsidRPr="00865508">
              <w:t>cáo</w:t>
            </w:r>
            <w:proofErr w:type="spellEnd"/>
          </w:p>
        </w:tc>
      </w:tr>
      <w:tr w:rsidR="00CD35EC" w:rsidRPr="00865508" w14:paraId="2BE0CA17" w14:textId="77777777">
        <w:tc>
          <w:tcPr>
            <w:tcW w:w="2122" w:type="dxa"/>
            <w:vMerge/>
          </w:tcPr>
          <w:p w14:paraId="1BDD1C52" w14:textId="77777777" w:rsidR="00CD35EC" w:rsidRPr="00865508" w:rsidRDefault="00CD35EC">
            <w:pPr>
              <w:pStyle w:val="TableStyle"/>
            </w:pPr>
          </w:p>
        </w:tc>
        <w:tc>
          <w:tcPr>
            <w:tcW w:w="3447" w:type="dxa"/>
          </w:tcPr>
          <w:p w14:paraId="0C9442BE" w14:textId="77777777" w:rsidR="00CD35EC" w:rsidRPr="00865508" w:rsidRDefault="00313C26">
            <w:pPr>
              <w:pStyle w:val="TableStyle"/>
            </w:pPr>
            <w:proofErr w:type="spellStart"/>
            <w:r w:rsidRPr="00865508">
              <w:t>Kế</w:t>
            </w:r>
            <w:proofErr w:type="spellEnd"/>
            <w:r w:rsidRPr="00865508">
              <w:t xml:space="preserve"> </w:t>
            </w:r>
            <w:proofErr w:type="spellStart"/>
            <w:r w:rsidRPr="00865508">
              <w:t>toán</w:t>
            </w:r>
            <w:proofErr w:type="spellEnd"/>
            <w:r w:rsidRPr="00865508">
              <w:t xml:space="preserve">, Quản </w:t>
            </w:r>
            <w:proofErr w:type="spellStart"/>
            <w:r w:rsidRPr="00865508">
              <w:t>lý</w:t>
            </w:r>
            <w:proofErr w:type="spellEnd"/>
            <w:r w:rsidRPr="00865508">
              <w:t xml:space="preserve"> </w:t>
            </w:r>
            <w:proofErr w:type="spellStart"/>
            <w:r w:rsidRPr="00865508">
              <w:t>xem</w:t>
            </w:r>
            <w:proofErr w:type="spellEnd"/>
            <w:r w:rsidRPr="00865508">
              <w:t xml:space="preserve"> </w:t>
            </w:r>
            <w:proofErr w:type="spellStart"/>
            <w:r w:rsidRPr="00865508">
              <w:t>được</w:t>
            </w:r>
            <w:proofErr w:type="spellEnd"/>
            <w:r w:rsidRPr="00865508">
              <w:t xml:space="preserve"> </w:t>
            </w:r>
            <w:proofErr w:type="spellStart"/>
            <w:r w:rsidRPr="00865508">
              <w:t>thông</w:t>
            </w:r>
            <w:proofErr w:type="spellEnd"/>
            <w:r w:rsidRPr="00865508">
              <w:t xml:space="preserve"> tin </w:t>
            </w:r>
            <w:proofErr w:type="spellStart"/>
            <w:r w:rsidRPr="00865508">
              <w:t>doanh</w:t>
            </w:r>
            <w:proofErr w:type="spellEnd"/>
            <w:r w:rsidRPr="00865508">
              <w:t xml:space="preserve"> </w:t>
            </w:r>
            <w:proofErr w:type="spellStart"/>
            <w:r w:rsidRPr="00865508">
              <w:t>thu</w:t>
            </w:r>
            <w:proofErr w:type="spellEnd"/>
            <w:r w:rsidRPr="00865508">
              <w:t xml:space="preserve"> </w:t>
            </w:r>
            <w:proofErr w:type="spellStart"/>
            <w:r w:rsidRPr="00865508">
              <w:t>theo</w:t>
            </w:r>
            <w:proofErr w:type="spellEnd"/>
            <w:r w:rsidRPr="00865508">
              <w:t xml:space="preserve"> </w:t>
            </w:r>
            <w:proofErr w:type="spellStart"/>
            <w:r w:rsidRPr="00865508">
              <w:t>xe</w:t>
            </w:r>
            <w:proofErr w:type="spellEnd"/>
            <w:r w:rsidRPr="00865508">
              <w:t xml:space="preserve"> </w:t>
            </w:r>
            <w:proofErr w:type="spellStart"/>
            <w:r w:rsidRPr="00865508">
              <w:t>và</w:t>
            </w:r>
            <w:proofErr w:type="spellEnd"/>
            <w:r w:rsidRPr="00865508">
              <w:t xml:space="preserve"> </w:t>
            </w:r>
            <w:proofErr w:type="spellStart"/>
            <w:r w:rsidRPr="00865508">
              <w:t>doanh</w:t>
            </w:r>
            <w:proofErr w:type="spellEnd"/>
            <w:r w:rsidRPr="00865508">
              <w:t xml:space="preserve"> </w:t>
            </w:r>
            <w:proofErr w:type="spellStart"/>
            <w:r w:rsidRPr="00865508">
              <w:t>thu</w:t>
            </w:r>
            <w:proofErr w:type="spellEnd"/>
            <w:r w:rsidRPr="00865508">
              <w:t xml:space="preserve"> </w:t>
            </w:r>
            <w:proofErr w:type="spellStart"/>
            <w:r w:rsidRPr="00865508">
              <w:t>theo</w:t>
            </w:r>
            <w:proofErr w:type="spellEnd"/>
            <w:r w:rsidRPr="00865508">
              <w:t xml:space="preserve"> </w:t>
            </w:r>
            <w:proofErr w:type="spellStart"/>
            <w:r w:rsidRPr="00865508">
              <w:t>hợp</w:t>
            </w:r>
            <w:proofErr w:type="spellEnd"/>
            <w:r w:rsidRPr="00865508">
              <w:t xml:space="preserve"> </w:t>
            </w:r>
            <w:proofErr w:type="spellStart"/>
            <w:r w:rsidRPr="00865508">
              <w:t>đồng</w:t>
            </w:r>
            <w:proofErr w:type="spellEnd"/>
          </w:p>
        </w:tc>
        <w:tc>
          <w:tcPr>
            <w:tcW w:w="3447" w:type="dxa"/>
          </w:tcPr>
          <w:p w14:paraId="2ED13B68" w14:textId="77777777" w:rsidR="00CD35EC" w:rsidRPr="00865508" w:rsidRDefault="00CD35EC">
            <w:pPr>
              <w:pStyle w:val="TableStyle"/>
            </w:pPr>
          </w:p>
        </w:tc>
      </w:tr>
      <w:tr w:rsidR="00CD35EC" w:rsidRPr="00865508" w14:paraId="48DCF526" w14:textId="77777777">
        <w:tc>
          <w:tcPr>
            <w:tcW w:w="2122" w:type="dxa"/>
          </w:tcPr>
          <w:p w14:paraId="69B5AEDE"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7A0264AB" w14:textId="77777777" w:rsidR="00CD35EC" w:rsidRPr="00865508" w:rsidRDefault="00313C26">
            <w:pPr>
              <w:pStyle w:val="TableStyle"/>
            </w:pPr>
            <w:proofErr w:type="spellStart"/>
            <w:r w:rsidRPr="00865508">
              <w:t>Không</w:t>
            </w:r>
            <w:proofErr w:type="spellEnd"/>
          </w:p>
        </w:tc>
      </w:tr>
    </w:tbl>
    <w:p w14:paraId="5FB5848D" w14:textId="77777777" w:rsidR="00CD35EC" w:rsidRPr="00950331" w:rsidRDefault="00313C26" w:rsidP="007F756A">
      <w:pPr>
        <w:pStyle w:val="indexTablestyle"/>
      </w:pPr>
      <w:bookmarkStart w:id="442" w:name="_Toc214004977"/>
      <w:r w:rsidRPr="00865508">
        <w:t>Bảng đặc tả báo cáo doanh thu xe/ hợp đồng</w:t>
      </w:r>
      <w:bookmarkEnd w:id="442"/>
    </w:p>
    <w:p w14:paraId="6A769DEF" w14:textId="42EC80FA" w:rsidR="00950331" w:rsidRPr="00865508" w:rsidRDefault="00950331" w:rsidP="00276309">
      <w:pPr>
        <w:pStyle w:val="Heading4"/>
      </w:pPr>
      <w:bookmarkStart w:id="443" w:name="_Toc214004944"/>
      <w:r w:rsidRPr="00865508">
        <w:t>Xem báo cáo doanh thu khách hàng</w:t>
      </w:r>
      <w:bookmarkEnd w:id="443"/>
    </w:p>
    <w:tbl>
      <w:tblPr>
        <w:tblStyle w:val="af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3447"/>
        <w:gridCol w:w="3447"/>
      </w:tblGrid>
      <w:tr w:rsidR="00CD35EC" w:rsidRPr="00865508" w14:paraId="4E670CEC" w14:textId="77777777">
        <w:tc>
          <w:tcPr>
            <w:tcW w:w="2122" w:type="dxa"/>
          </w:tcPr>
          <w:p w14:paraId="51AAF594" w14:textId="77777777" w:rsidR="00CD35EC" w:rsidRPr="00865508" w:rsidRDefault="00313C26">
            <w:pPr>
              <w:pStyle w:val="TableStyle"/>
            </w:pPr>
            <w:proofErr w:type="spellStart"/>
            <w:r w:rsidRPr="00865508">
              <w:t>Usecase</w:t>
            </w:r>
            <w:proofErr w:type="spellEnd"/>
          </w:p>
        </w:tc>
        <w:tc>
          <w:tcPr>
            <w:tcW w:w="6894" w:type="dxa"/>
            <w:gridSpan w:val="2"/>
          </w:tcPr>
          <w:p w14:paraId="269C1F3C" w14:textId="77777777" w:rsidR="00CD35EC" w:rsidRPr="00865508" w:rsidRDefault="00313C26">
            <w:pPr>
              <w:pStyle w:val="TableStyle"/>
            </w:pPr>
            <w:r w:rsidRPr="00865508">
              <w:t xml:space="preserve">Xem </w:t>
            </w:r>
            <w:proofErr w:type="spellStart"/>
            <w:r w:rsidRPr="00865508">
              <w:t>báo</w:t>
            </w:r>
            <w:proofErr w:type="spellEnd"/>
            <w:r w:rsidRPr="00865508">
              <w:t xml:space="preserve"> </w:t>
            </w:r>
            <w:proofErr w:type="spellStart"/>
            <w:r w:rsidRPr="00865508">
              <w:t>cáo</w:t>
            </w:r>
            <w:proofErr w:type="spellEnd"/>
            <w:r w:rsidRPr="00865508">
              <w:t xml:space="preserve"> </w:t>
            </w:r>
            <w:proofErr w:type="spellStart"/>
            <w:r w:rsidRPr="00865508">
              <w:t>doanh</w:t>
            </w:r>
            <w:proofErr w:type="spellEnd"/>
            <w:r w:rsidRPr="00865508">
              <w:t xml:space="preserve"> </w:t>
            </w:r>
            <w:proofErr w:type="spellStart"/>
            <w:r w:rsidRPr="00865508">
              <w:t>thu</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27CBC3AE" w14:textId="77777777">
        <w:tc>
          <w:tcPr>
            <w:tcW w:w="2122" w:type="dxa"/>
          </w:tcPr>
          <w:p w14:paraId="6267A88D" w14:textId="77777777" w:rsidR="00CD35EC" w:rsidRPr="00865508" w:rsidRDefault="00313C26">
            <w:pPr>
              <w:pStyle w:val="TableStyle"/>
            </w:pPr>
            <w:proofErr w:type="spellStart"/>
            <w:r w:rsidRPr="00865508">
              <w:t>Ngữ</w:t>
            </w:r>
            <w:proofErr w:type="spellEnd"/>
            <w:r w:rsidRPr="00865508">
              <w:t xml:space="preserve"> </w:t>
            </w:r>
            <w:proofErr w:type="spellStart"/>
            <w:r w:rsidRPr="00865508">
              <w:t>cảnh</w:t>
            </w:r>
            <w:proofErr w:type="spellEnd"/>
          </w:p>
        </w:tc>
        <w:tc>
          <w:tcPr>
            <w:tcW w:w="6894" w:type="dxa"/>
            <w:gridSpan w:val="2"/>
          </w:tcPr>
          <w:p w14:paraId="3DBA1BDD" w14:textId="77777777" w:rsidR="00CD35EC" w:rsidRPr="00B33E24" w:rsidRDefault="00313C26">
            <w:pPr>
              <w:pStyle w:val="TableStyle"/>
              <w:rPr>
                <w:lang w:val="pt-BR"/>
                <w:rPrChange w:id="444" w:author="Mạnh Dũng" w:date="2025-11-29T23:15:00Z" w16du:dateUtc="2025-11-29T16:15:00Z">
                  <w:rPr/>
                </w:rPrChange>
              </w:rPr>
            </w:pPr>
            <w:r w:rsidRPr="00B33E24">
              <w:rPr>
                <w:lang w:val="pt-BR"/>
                <w:rPrChange w:id="445" w:author="Mạnh Dũng" w:date="2025-11-29T23:15:00Z" w16du:dateUtc="2025-11-29T16:15:00Z">
                  <w:rPr/>
                </w:rPrChange>
              </w:rPr>
              <w:t>Xem báo cáo doanh thu</w:t>
            </w:r>
          </w:p>
        </w:tc>
      </w:tr>
      <w:tr w:rsidR="00CD35EC" w:rsidRPr="00865508" w14:paraId="5862B5E6" w14:textId="77777777">
        <w:tc>
          <w:tcPr>
            <w:tcW w:w="2122" w:type="dxa"/>
          </w:tcPr>
          <w:p w14:paraId="4F1EAE3F" w14:textId="77777777" w:rsidR="00CD35EC" w:rsidRPr="00865508" w:rsidRDefault="00313C26">
            <w:pPr>
              <w:pStyle w:val="TableStyle"/>
            </w:pPr>
            <w:proofErr w:type="spellStart"/>
            <w:r w:rsidRPr="00865508">
              <w:t>Mô</w:t>
            </w:r>
            <w:proofErr w:type="spellEnd"/>
            <w:r w:rsidRPr="00865508">
              <w:t xml:space="preserve"> </w:t>
            </w:r>
            <w:proofErr w:type="spellStart"/>
            <w:r w:rsidRPr="00865508">
              <w:t>tả</w:t>
            </w:r>
            <w:proofErr w:type="spellEnd"/>
          </w:p>
        </w:tc>
        <w:tc>
          <w:tcPr>
            <w:tcW w:w="6894" w:type="dxa"/>
            <w:gridSpan w:val="2"/>
          </w:tcPr>
          <w:p w14:paraId="670F7E07" w14:textId="77777777" w:rsidR="00CD35EC" w:rsidRPr="00865508" w:rsidRDefault="00313C26">
            <w:pPr>
              <w:pStyle w:val="TableStyle"/>
            </w:pPr>
            <w:r w:rsidRPr="00865508">
              <w:t xml:space="preserve">Xem </w:t>
            </w:r>
            <w:proofErr w:type="spellStart"/>
            <w:r w:rsidRPr="00865508">
              <w:t>báo</w:t>
            </w:r>
            <w:proofErr w:type="spellEnd"/>
            <w:r w:rsidRPr="00865508">
              <w:t xml:space="preserve"> </w:t>
            </w:r>
            <w:proofErr w:type="spellStart"/>
            <w:r w:rsidRPr="00865508">
              <w:t>cáo</w:t>
            </w:r>
            <w:proofErr w:type="spellEnd"/>
          </w:p>
        </w:tc>
      </w:tr>
      <w:tr w:rsidR="00CD35EC" w:rsidRPr="00865508" w14:paraId="7668F343" w14:textId="77777777">
        <w:tc>
          <w:tcPr>
            <w:tcW w:w="2122" w:type="dxa"/>
          </w:tcPr>
          <w:p w14:paraId="5DE90CD9" w14:textId="77777777" w:rsidR="00CD35EC" w:rsidRPr="00865508" w:rsidRDefault="00313C26">
            <w:pPr>
              <w:pStyle w:val="TableStyle"/>
            </w:pPr>
            <w:proofErr w:type="spellStart"/>
            <w:r w:rsidRPr="00865508">
              <w:t>Tác</w:t>
            </w:r>
            <w:proofErr w:type="spellEnd"/>
            <w:r w:rsidRPr="00865508">
              <w:t xml:space="preserve"> </w:t>
            </w:r>
            <w:proofErr w:type="spellStart"/>
            <w:r w:rsidRPr="00865508">
              <w:t>Nhân</w:t>
            </w:r>
            <w:proofErr w:type="spellEnd"/>
          </w:p>
        </w:tc>
        <w:tc>
          <w:tcPr>
            <w:tcW w:w="6894" w:type="dxa"/>
            <w:gridSpan w:val="2"/>
          </w:tcPr>
          <w:p w14:paraId="509EC7EF" w14:textId="77777777" w:rsidR="00CD35EC" w:rsidRPr="00865508" w:rsidRDefault="00313C26">
            <w:pPr>
              <w:pStyle w:val="TableStyle"/>
            </w:pPr>
            <w:proofErr w:type="spellStart"/>
            <w:r w:rsidRPr="00865508">
              <w:t>Kế</w:t>
            </w:r>
            <w:proofErr w:type="spellEnd"/>
            <w:r w:rsidRPr="00865508">
              <w:t xml:space="preserve"> </w:t>
            </w:r>
            <w:proofErr w:type="spellStart"/>
            <w:r w:rsidRPr="00865508">
              <w:t>toán</w:t>
            </w:r>
            <w:proofErr w:type="spellEnd"/>
            <w:r w:rsidRPr="00865508">
              <w:t xml:space="preserve">, Quản </w:t>
            </w:r>
            <w:proofErr w:type="spellStart"/>
            <w:r w:rsidRPr="00865508">
              <w:t>lý</w:t>
            </w:r>
            <w:proofErr w:type="spellEnd"/>
          </w:p>
        </w:tc>
      </w:tr>
      <w:tr w:rsidR="00CD35EC" w:rsidRPr="00865508" w14:paraId="2FC0912D" w14:textId="77777777">
        <w:tc>
          <w:tcPr>
            <w:tcW w:w="2122" w:type="dxa"/>
          </w:tcPr>
          <w:p w14:paraId="33495092" w14:textId="77777777" w:rsidR="00CD35EC" w:rsidRPr="00865508" w:rsidRDefault="00313C26">
            <w:pPr>
              <w:pStyle w:val="TableStyle"/>
            </w:pPr>
            <w:proofErr w:type="spellStart"/>
            <w:r w:rsidRPr="00865508">
              <w:lastRenderedPageBreak/>
              <w:t>Sự</w:t>
            </w:r>
            <w:proofErr w:type="spellEnd"/>
            <w:r w:rsidRPr="00865508">
              <w:t xml:space="preserve"> </w:t>
            </w:r>
            <w:proofErr w:type="spellStart"/>
            <w:r w:rsidRPr="00865508">
              <w:t>kiện</w:t>
            </w:r>
            <w:proofErr w:type="spellEnd"/>
          </w:p>
        </w:tc>
        <w:tc>
          <w:tcPr>
            <w:tcW w:w="6894" w:type="dxa"/>
            <w:gridSpan w:val="2"/>
          </w:tcPr>
          <w:p w14:paraId="1EA4B500" w14:textId="77777777" w:rsidR="00CD35EC" w:rsidRPr="00865508" w:rsidRDefault="00313C26">
            <w:pPr>
              <w:pStyle w:val="TableStyle"/>
            </w:pPr>
            <w:r w:rsidRPr="00865508">
              <w:t xml:space="preserve">Xem </w:t>
            </w:r>
            <w:proofErr w:type="spellStart"/>
            <w:r w:rsidRPr="00865508">
              <w:t>báo</w:t>
            </w:r>
            <w:proofErr w:type="spellEnd"/>
            <w:r w:rsidRPr="00865508">
              <w:t xml:space="preserve"> </w:t>
            </w:r>
            <w:proofErr w:type="spellStart"/>
            <w:r w:rsidRPr="00865508">
              <w:t>cáo</w:t>
            </w:r>
            <w:proofErr w:type="spellEnd"/>
            <w:r w:rsidRPr="00865508">
              <w:t xml:space="preserve"> </w:t>
            </w:r>
            <w:proofErr w:type="spellStart"/>
            <w:r w:rsidRPr="00865508">
              <w:t>doanh</w:t>
            </w:r>
            <w:proofErr w:type="spellEnd"/>
            <w:r w:rsidRPr="00865508">
              <w:t xml:space="preserve"> </w:t>
            </w:r>
            <w:proofErr w:type="spellStart"/>
            <w:r w:rsidRPr="00865508">
              <w:t>thu</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47A8CFA4" w14:textId="77777777">
        <w:tc>
          <w:tcPr>
            <w:tcW w:w="2122" w:type="dxa"/>
          </w:tcPr>
          <w:p w14:paraId="098E2C77" w14:textId="77777777" w:rsidR="00CD35EC" w:rsidRPr="00865508" w:rsidRDefault="00313C26">
            <w:pPr>
              <w:pStyle w:val="TableStyle"/>
            </w:pPr>
            <w:proofErr w:type="spellStart"/>
            <w:r w:rsidRPr="00865508">
              <w:t>Kết</w:t>
            </w:r>
            <w:proofErr w:type="spellEnd"/>
            <w:r w:rsidRPr="00865508">
              <w:t xml:space="preserve"> </w:t>
            </w:r>
            <w:proofErr w:type="spellStart"/>
            <w:r w:rsidRPr="00865508">
              <w:t>quả</w:t>
            </w:r>
            <w:proofErr w:type="spellEnd"/>
          </w:p>
        </w:tc>
        <w:tc>
          <w:tcPr>
            <w:tcW w:w="6894" w:type="dxa"/>
            <w:gridSpan w:val="2"/>
          </w:tcPr>
          <w:p w14:paraId="2E4C7ECA" w14:textId="77777777" w:rsidR="00CD35EC" w:rsidRPr="00865508" w:rsidRDefault="00313C26">
            <w:pPr>
              <w:pStyle w:val="TableStyle"/>
            </w:pPr>
            <w:r w:rsidRPr="00865508">
              <w:t xml:space="preserve">Xem </w:t>
            </w:r>
            <w:proofErr w:type="spellStart"/>
            <w:r w:rsidRPr="00865508">
              <w:t>được</w:t>
            </w:r>
            <w:proofErr w:type="spellEnd"/>
            <w:r w:rsidRPr="00865508">
              <w:t xml:space="preserve"> </w:t>
            </w:r>
            <w:proofErr w:type="spellStart"/>
            <w:r w:rsidRPr="00865508">
              <w:t>thông</w:t>
            </w:r>
            <w:proofErr w:type="spellEnd"/>
            <w:r w:rsidRPr="00865508">
              <w:t xml:space="preserve"> tin </w:t>
            </w:r>
            <w:proofErr w:type="spellStart"/>
            <w:r w:rsidRPr="00865508">
              <w:t>doanh</w:t>
            </w:r>
            <w:proofErr w:type="spellEnd"/>
            <w:r w:rsidRPr="00865508">
              <w:t xml:space="preserve"> </w:t>
            </w:r>
            <w:proofErr w:type="spellStart"/>
            <w:r w:rsidRPr="00865508">
              <w:t>thu</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r>
      <w:tr w:rsidR="00CD35EC" w:rsidRPr="00865508" w14:paraId="3C1F16F6" w14:textId="77777777">
        <w:tc>
          <w:tcPr>
            <w:tcW w:w="2122" w:type="dxa"/>
            <w:vMerge w:val="restart"/>
          </w:tcPr>
          <w:p w14:paraId="3232B2A0" w14:textId="77777777" w:rsidR="00CD35EC" w:rsidRPr="00865508" w:rsidRDefault="00313C26">
            <w:pPr>
              <w:pStyle w:val="TableStyle"/>
            </w:pPr>
            <w:proofErr w:type="spellStart"/>
            <w:r w:rsidRPr="00865508">
              <w:t>Luồng</w:t>
            </w:r>
            <w:proofErr w:type="spellEnd"/>
            <w:r w:rsidRPr="00865508">
              <w:t xml:space="preserve"> </w:t>
            </w:r>
            <w:proofErr w:type="spellStart"/>
            <w:r w:rsidRPr="00865508">
              <w:t>sự</w:t>
            </w:r>
            <w:proofErr w:type="spellEnd"/>
            <w:r w:rsidRPr="00865508">
              <w:t xml:space="preserve"> </w:t>
            </w:r>
            <w:proofErr w:type="spellStart"/>
            <w:r w:rsidRPr="00865508">
              <w:t>kiện</w:t>
            </w:r>
            <w:proofErr w:type="spellEnd"/>
          </w:p>
        </w:tc>
        <w:tc>
          <w:tcPr>
            <w:tcW w:w="3447" w:type="dxa"/>
          </w:tcPr>
          <w:p w14:paraId="5DFB7B1E" w14:textId="77777777" w:rsidR="00CD35EC" w:rsidRPr="00865508" w:rsidRDefault="00313C26">
            <w:pPr>
              <w:pStyle w:val="TableStyle"/>
            </w:pPr>
            <w:r w:rsidRPr="00865508">
              <w:t>Actor</w:t>
            </w:r>
          </w:p>
        </w:tc>
        <w:tc>
          <w:tcPr>
            <w:tcW w:w="3447" w:type="dxa"/>
          </w:tcPr>
          <w:p w14:paraId="13AF0352" w14:textId="77777777" w:rsidR="00CD35EC" w:rsidRPr="00865508" w:rsidRDefault="00313C26">
            <w:pPr>
              <w:pStyle w:val="TableStyle"/>
            </w:pPr>
            <w:r w:rsidRPr="00865508">
              <w:t>System</w:t>
            </w:r>
          </w:p>
        </w:tc>
      </w:tr>
      <w:tr w:rsidR="00CD35EC" w:rsidRPr="00865508" w14:paraId="2FF97F80" w14:textId="77777777">
        <w:tc>
          <w:tcPr>
            <w:tcW w:w="2122" w:type="dxa"/>
            <w:vMerge/>
          </w:tcPr>
          <w:p w14:paraId="0FC0C1B9" w14:textId="77777777" w:rsidR="00CD35EC" w:rsidRPr="00865508" w:rsidRDefault="00CD35EC">
            <w:pPr>
              <w:pStyle w:val="TableStyle"/>
            </w:pPr>
          </w:p>
        </w:tc>
        <w:tc>
          <w:tcPr>
            <w:tcW w:w="3447" w:type="dxa"/>
          </w:tcPr>
          <w:p w14:paraId="70D48E53" w14:textId="77777777" w:rsidR="00CD35EC" w:rsidRPr="00865508" w:rsidRDefault="00313C26">
            <w:pPr>
              <w:pStyle w:val="TableStyle"/>
            </w:pPr>
            <w:proofErr w:type="spellStart"/>
            <w:r w:rsidRPr="00865508">
              <w:t>Kế</w:t>
            </w:r>
            <w:proofErr w:type="spellEnd"/>
            <w:r w:rsidRPr="00865508">
              <w:t xml:space="preserve"> </w:t>
            </w:r>
            <w:proofErr w:type="spellStart"/>
            <w:r w:rsidRPr="00865508">
              <w:t>toán</w:t>
            </w:r>
            <w:proofErr w:type="spellEnd"/>
            <w:r w:rsidRPr="00865508">
              <w:t xml:space="preserve">, Quản </w:t>
            </w:r>
            <w:proofErr w:type="spellStart"/>
            <w:r w:rsidRPr="00865508">
              <w:t>lý</w:t>
            </w:r>
            <w:proofErr w:type="spellEnd"/>
            <w:r w:rsidRPr="00865508">
              <w:t xml:space="preserve"> </w:t>
            </w:r>
            <w:proofErr w:type="spellStart"/>
            <w:r w:rsidRPr="00865508">
              <w:t>chọn</w:t>
            </w:r>
            <w:proofErr w:type="spellEnd"/>
            <w:r w:rsidRPr="00865508">
              <w:t xml:space="preserve"> </w:t>
            </w:r>
            <w:proofErr w:type="spellStart"/>
            <w:r w:rsidRPr="00865508">
              <w:t>mục</w:t>
            </w:r>
            <w:proofErr w:type="spellEnd"/>
            <w:r w:rsidRPr="00865508">
              <w:t xml:space="preserve"> “</w:t>
            </w:r>
            <w:proofErr w:type="spellStart"/>
            <w:r w:rsidRPr="00865508">
              <w:t>báo</w:t>
            </w:r>
            <w:proofErr w:type="spellEnd"/>
            <w:r w:rsidRPr="00865508">
              <w:t xml:space="preserve"> </w:t>
            </w:r>
            <w:proofErr w:type="spellStart"/>
            <w:r w:rsidRPr="00865508">
              <w:t>cáo</w:t>
            </w:r>
            <w:proofErr w:type="spellEnd"/>
            <w:r w:rsidRPr="00865508">
              <w:t>”</w:t>
            </w:r>
          </w:p>
        </w:tc>
        <w:tc>
          <w:tcPr>
            <w:tcW w:w="3447" w:type="dxa"/>
          </w:tcPr>
          <w:p w14:paraId="2565083B" w14:textId="77777777" w:rsidR="00CD35EC" w:rsidRPr="00865508" w:rsidRDefault="00313C26">
            <w:pPr>
              <w:pStyle w:val="TableStyle"/>
            </w:pPr>
            <w:proofErr w:type="spellStart"/>
            <w:r w:rsidRPr="00865508">
              <w:t>Hệ</w:t>
            </w:r>
            <w:proofErr w:type="spellEnd"/>
            <w:r w:rsidRPr="00865508">
              <w:t xml:space="preserve"> </w:t>
            </w:r>
            <w:proofErr w:type="spellStart"/>
            <w:r w:rsidRPr="00865508">
              <w:t>thống</w:t>
            </w:r>
            <w:proofErr w:type="spellEnd"/>
            <w:r w:rsidRPr="00865508">
              <w:t xml:space="preserve"> </w:t>
            </w:r>
            <w:proofErr w:type="spellStart"/>
            <w:r w:rsidRPr="00865508">
              <w:t>hiển</w:t>
            </w:r>
            <w:proofErr w:type="spellEnd"/>
            <w:r w:rsidRPr="00865508">
              <w:t xml:space="preserve"> </w:t>
            </w:r>
            <w:proofErr w:type="spellStart"/>
            <w:r w:rsidRPr="00865508">
              <w:t>thị</w:t>
            </w:r>
            <w:proofErr w:type="spellEnd"/>
            <w:r w:rsidRPr="00865508">
              <w:t xml:space="preserve"> </w:t>
            </w:r>
            <w:proofErr w:type="spellStart"/>
            <w:r w:rsidRPr="00865508">
              <w:t>giao</w:t>
            </w:r>
            <w:proofErr w:type="spellEnd"/>
            <w:r w:rsidRPr="00865508">
              <w:t xml:space="preserve"> </w:t>
            </w:r>
            <w:proofErr w:type="spellStart"/>
            <w:r w:rsidRPr="00865508">
              <w:t>diện</w:t>
            </w:r>
            <w:proofErr w:type="spellEnd"/>
            <w:r w:rsidRPr="00865508">
              <w:t xml:space="preserve"> </w:t>
            </w:r>
            <w:proofErr w:type="spellStart"/>
            <w:r w:rsidRPr="00865508">
              <w:t>trang</w:t>
            </w:r>
            <w:proofErr w:type="spellEnd"/>
            <w:r w:rsidRPr="00865508">
              <w:t xml:space="preserve"> </w:t>
            </w:r>
            <w:proofErr w:type="spellStart"/>
            <w:r w:rsidRPr="00865508">
              <w:t>báo</w:t>
            </w:r>
            <w:proofErr w:type="spellEnd"/>
            <w:r w:rsidRPr="00865508">
              <w:t xml:space="preserve"> </w:t>
            </w:r>
            <w:proofErr w:type="spellStart"/>
            <w:r w:rsidRPr="00865508">
              <w:t>cáo</w:t>
            </w:r>
            <w:proofErr w:type="spellEnd"/>
          </w:p>
        </w:tc>
      </w:tr>
      <w:tr w:rsidR="00CD35EC" w:rsidRPr="00865508" w14:paraId="2B6433EA" w14:textId="77777777">
        <w:tc>
          <w:tcPr>
            <w:tcW w:w="2122" w:type="dxa"/>
            <w:vMerge/>
          </w:tcPr>
          <w:p w14:paraId="119D1098" w14:textId="77777777" w:rsidR="00CD35EC" w:rsidRPr="00865508" w:rsidRDefault="00CD35EC">
            <w:pPr>
              <w:pStyle w:val="TableStyle"/>
            </w:pPr>
          </w:p>
        </w:tc>
        <w:tc>
          <w:tcPr>
            <w:tcW w:w="3447" w:type="dxa"/>
          </w:tcPr>
          <w:p w14:paraId="51924872" w14:textId="77777777" w:rsidR="00CD35EC" w:rsidRPr="00865508" w:rsidRDefault="00313C26">
            <w:pPr>
              <w:pStyle w:val="TableStyle"/>
            </w:pPr>
            <w:proofErr w:type="spellStart"/>
            <w:r w:rsidRPr="00865508">
              <w:t>Kế</w:t>
            </w:r>
            <w:proofErr w:type="spellEnd"/>
            <w:r w:rsidRPr="00865508">
              <w:t xml:space="preserve"> </w:t>
            </w:r>
            <w:proofErr w:type="spellStart"/>
            <w:r w:rsidRPr="00865508">
              <w:t>toán</w:t>
            </w:r>
            <w:proofErr w:type="spellEnd"/>
            <w:r w:rsidRPr="00865508">
              <w:t xml:space="preserve">, Quản </w:t>
            </w:r>
            <w:proofErr w:type="spellStart"/>
            <w:r w:rsidRPr="00865508">
              <w:t>lý</w:t>
            </w:r>
            <w:proofErr w:type="spellEnd"/>
            <w:r w:rsidRPr="00865508">
              <w:t xml:space="preserve"> </w:t>
            </w:r>
            <w:proofErr w:type="spellStart"/>
            <w:r w:rsidRPr="00865508">
              <w:t>xem</w:t>
            </w:r>
            <w:proofErr w:type="spellEnd"/>
            <w:r w:rsidRPr="00865508">
              <w:t xml:space="preserve"> </w:t>
            </w:r>
            <w:proofErr w:type="spellStart"/>
            <w:r w:rsidRPr="00865508">
              <w:t>được</w:t>
            </w:r>
            <w:proofErr w:type="spellEnd"/>
            <w:r w:rsidRPr="00865508">
              <w:t xml:space="preserve"> </w:t>
            </w:r>
            <w:proofErr w:type="spellStart"/>
            <w:r w:rsidRPr="00865508">
              <w:t>thông</w:t>
            </w:r>
            <w:proofErr w:type="spellEnd"/>
            <w:r w:rsidRPr="00865508">
              <w:t xml:space="preserve"> tin </w:t>
            </w:r>
            <w:proofErr w:type="spellStart"/>
            <w:r w:rsidRPr="00865508">
              <w:t>doanh</w:t>
            </w:r>
            <w:proofErr w:type="spellEnd"/>
            <w:r w:rsidRPr="00865508">
              <w:t xml:space="preserve"> </w:t>
            </w:r>
            <w:proofErr w:type="spellStart"/>
            <w:r w:rsidRPr="00865508">
              <w:t>thu</w:t>
            </w:r>
            <w:proofErr w:type="spellEnd"/>
            <w:r w:rsidRPr="00865508">
              <w:t xml:space="preserve"> </w:t>
            </w:r>
            <w:proofErr w:type="spellStart"/>
            <w:r w:rsidRPr="00865508">
              <w:t>theo</w:t>
            </w:r>
            <w:proofErr w:type="spellEnd"/>
            <w:r w:rsidRPr="00865508">
              <w:t xml:space="preserve"> </w:t>
            </w:r>
            <w:proofErr w:type="spellStart"/>
            <w:r w:rsidRPr="00865508">
              <w:t>khách</w:t>
            </w:r>
            <w:proofErr w:type="spellEnd"/>
            <w:r w:rsidRPr="00865508">
              <w:t xml:space="preserve"> </w:t>
            </w:r>
            <w:proofErr w:type="spellStart"/>
            <w:r w:rsidRPr="00865508">
              <w:t>hàng</w:t>
            </w:r>
            <w:proofErr w:type="spellEnd"/>
          </w:p>
        </w:tc>
        <w:tc>
          <w:tcPr>
            <w:tcW w:w="3447" w:type="dxa"/>
          </w:tcPr>
          <w:p w14:paraId="73F22436" w14:textId="77777777" w:rsidR="00CD35EC" w:rsidRPr="00865508" w:rsidRDefault="00CD35EC">
            <w:pPr>
              <w:pStyle w:val="TableStyle"/>
            </w:pPr>
          </w:p>
        </w:tc>
      </w:tr>
      <w:tr w:rsidR="00CD35EC" w:rsidRPr="00865508" w14:paraId="39EC667E" w14:textId="77777777">
        <w:tc>
          <w:tcPr>
            <w:tcW w:w="2122" w:type="dxa"/>
          </w:tcPr>
          <w:p w14:paraId="3E285B12" w14:textId="77777777" w:rsidR="00CD35EC" w:rsidRPr="00865508" w:rsidRDefault="00313C26">
            <w:pPr>
              <w:pStyle w:val="TableStyle"/>
            </w:pPr>
            <w:proofErr w:type="spellStart"/>
            <w:r w:rsidRPr="00865508">
              <w:t>Ngoại</w:t>
            </w:r>
            <w:proofErr w:type="spellEnd"/>
            <w:r w:rsidRPr="00865508">
              <w:t xml:space="preserve"> </w:t>
            </w:r>
            <w:proofErr w:type="spellStart"/>
            <w:r w:rsidRPr="00865508">
              <w:t>lệ</w:t>
            </w:r>
            <w:proofErr w:type="spellEnd"/>
          </w:p>
        </w:tc>
        <w:tc>
          <w:tcPr>
            <w:tcW w:w="6894" w:type="dxa"/>
            <w:gridSpan w:val="2"/>
          </w:tcPr>
          <w:p w14:paraId="2D3A8AD2" w14:textId="77777777" w:rsidR="00CD35EC" w:rsidRPr="00865508" w:rsidRDefault="00313C26">
            <w:pPr>
              <w:pStyle w:val="TableStyle"/>
            </w:pPr>
            <w:proofErr w:type="spellStart"/>
            <w:r w:rsidRPr="00865508">
              <w:t>Không</w:t>
            </w:r>
            <w:proofErr w:type="spellEnd"/>
          </w:p>
        </w:tc>
      </w:tr>
    </w:tbl>
    <w:p w14:paraId="3D24BF33" w14:textId="77777777" w:rsidR="00CD35EC" w:rsidRPr="00865508" w:rsidRDefault="00313C26" w:rsidP="007F756A">
      <w:pPr>
        <w:pStyle w:val="indexTablestyle"/>
      </w:pPr>
      <w:bookmarkStart w:id="446" w:name="_Toc214004978"/>
      <w:r w:rsidRPr="00865508">
        <w:t>Bảng đặc tả báo cáo doanh thu khách hàng</w:t>
      </w:r>
      <w:bookmarkEnd w:id="446"/>
    </w:p>
    <w:p w14:paraId="45C7CFAF" w14:textId="4E4CA029" w:rsidR="00CD35EC" w:rsidRPr="00865508" w:rsidRDefault="00313C26" w:rsidP="007F756A">
      <w:pPr>
        <w:pStyle w:val="Heading3"/>
        <w:rPr>
          <w:rFonts w:eastAsia="Calibri"/>
        </w:rPr>
      </w:pPr>
      <w:bookmarkStart w:id="447" w:name="_Toc214004945"/>
      <w:r w:rsidRPr="00865508">
        <w:rPr>
          <w:rFonts w:eastAsia="Calibri"/>
        </w:rPr>
        <w:t>Sơ đồ hoạt động hệ thống</w:t>
      </w:r>
      <w:bookmarkEnd w:id="447"/>
    </w:p>
    <w:p w14:paraId="1D774358" w14:textId="77777777" w:rsidR="00CD35EC" w:rsidRPr="00865508" w:rsidRDefault="00313C26">
      <w:pPr>
        <w:rPr>
          <w:rFonts w:cs="Times New Roman"/>
        </w:rPr>
      </w:pPr>
      <w:r w:rsidRPr="00865508">
        <w:rPr>
          <w:rFonts w:cs="Times New Roman"/>
          <w:noProof/>
          <w:lang w:val="en-US"/>
        </w:rPr>
        <w:drawing>
          <wp:inline distT="0" distB="0" distL="0" distR="0" wp14:anchorId="4692FEA5" wp14:editId="103FE6F9">
            <wp:extent cx="5731510" cy="371411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510" cy="3714115"/>
                    </a:xfrm>
                    <a:prstGeom prst="rect">
                      <a:avLst/>
                    </a:prstGeom>
                    <a:ln/>
                  </pic:spPr>
                </pic:pic>
              </a:graphicData>
            </a:graphic>
          </wp:inline>
        </w:drawing>
      </w:r>
    </w:p>
    <w:p w14:paraId="035F477C" w14:textId="17958330" w:rsidR="00CD35EC" w:rsidRPr="00865508" w:rsidRDefault="00313C26" w:rsidP="007F756A">
      <w:pPr>
        <w:pStyle w:val="hnhtyles"/>
      </w:pPr>
      <w:bookmarkStart w:id="448" w:name="_Toc214005004"/>
      <w:r w:rsidRPr="00865508">
        <w:t>Sơ đồ hoạt động của hệ thống</w:t>
      </w:r>
      <w:bookmarkEnd w:id="448"/>
    </w:p>
    <w:p w14:paraId="79462294" w14:textId="26B8943D" w:rsidR="00CD35EC" w:rsidRPr="00865508" w:rsidRDefault="00313C26" w:rsidP="007F756A">
      <w:pPr>
        <w:pStyle w:val="Heading3"/>
        <w:rPr>
          <w:rFonts w:eastAsia="Calibri"/>
        </w:rPr>
      </w:pPr>
      <w:bookmarkStart w:id="449" w:name="_Toc214004946"/>
      <w:r w:rsidRPr="00865508">
        <w:rPr>
          <w:rFonts w:eastAsia="Calibri"/>
        </w:rPr>
        <w:t>Tính lãi suất</w:t>
      </w:r>
      <w:bookmarkEnd w:id="449"/>
    </w:p>
    <w:p w14:paraId="0E86F330" w14:textId="4C725CF4" w:rsidR="00CD35EC" w:rsidRPr="00B33E24" w:rsidRDefault="00313C26" w:rsidP="007F756A">
      <w:pPr>
        <w:rPr>
          <w:rFonts w:cs="Times New Roman"/>
          <w:i/>
          <w:color w:val="000000"/>
          <w:sz w:val="28"/>
          <w:szCs w:val="28"/>
          <w:rPrChange w:id="450" w:author="Mạnh Dũng" w:date="2025-11-29T23:15:00Z" w16du:dateUtc="2025-11-29T16:15:00Z">
            <w:rPr>
              <w:rFonts w:cs="Times New Roman"/>
              <w:i/>
              <w:color w:val="000000"/>
              <w:sz w:val="28"/>
              <w:szCs w:val="28"/>
              <w:lang w:val="en-US"/>
            </w:rPr>
          </w:rPrChange>
        </w:rPr>
      </w:pPr>
      <w:bookmarkStart w:id="451" w:name="_heading=h.37m2jsg" w:colFirst="0" w:colLast="0"/>
      <w:bookmarkEnd w:id="451"/>
      <w:r w:rsidRPr="00865508">
        <w:rPr>
          <w:rFonts w:cs="Times New Roman"/>
          <w:color w:val="000000"/>
          <w:sz w:val="28"/>
          <w:szCs w:val="28"/>
        </w:rPr>
        <w:t>Lãi suất cho khách hàng thuê ước tính theo công thức như sau:</w:t>
      </w:r>
      <w:bookmarkStart w:id="452" w:name="_heading=h.1mrcu09" w:colFirst="0" w:colLast="0"/>
      <w:bookmarkEnd w:id="452"/>
    </w:p>
    <w:p w14:paraId="3AB4AC28" w14:textId="5A64DE0C" w:rsidR="00CD35EC" w:rsidRPr="007F756A" w:rsidRDefault="00313C26" w:rsidP="008642C4">
      <w:pPr>
        <w:shd w:val="clear" w:color="auto" w:fill="D9D9D9" w:themeFill="background1" w:themeFillShade="D9"/>
        <w:jc w:val="center"/>
        <w:rPr>
          <w:rFonts w:cs="Times New Roman"/>
          <w:i/>
          <w:color w:val="000000"/>
          <w:sz w:val="28"/>
          <w:szCs w:val="28"/>
          <w:lang w:val="en-US"/>
        </w:rPr>
      </w:pPr>
      <w:bookmarkStart w:id="453" w:name="_heading=h.46r0co2" w:colFirst="0" w:colLast="0"/>
      <w:bookmarkEnd w:id="453"/>
      <w:r w:rsidRPr="007F756A">
        <w:rPr>
          <w:rFonts w:cs="Times New Roman"/>
          <w:color w:val="000000"/>
          <w:sz w:val="28"/>
          <w:szCs w:val="28"/>
          <w:highlight w:val="lightGray"/>
        </w:rPr>
        <w:t>L=(G×T)+(F×G×T)+(LATE_FEE×H)</w:t>
      </w:r>
      <w:bookmarkStart w:id="454" w:name="_heading=h.2lwamvv" w:colFirst="0" w:colLast="0"/>
      <w:bookmarkEnd w:id="454"/>
    </w:p>
    <w:p w14:paraId="403D4875" w14:textId="77777777" w:rsidR="00CD35EC" w:rsidRPr="00865508" w:rsidRDefault="00313C26">
      <w:pPr>
        <w:rPr>
          <w:rFonts w:cs="Times New Roman"/>
          <w:i/>
          <w:color w:val="000000"/>
          <w:sz w:val="28"/>
          <w:szCs w:val="28"/>
        </w:rPr>
      </w:pPr>
      <w:bookmarkStart w:id="455" w:name="_heading=h.111kx3o" w:colFirst="0" w:colLast="0"/>
      <w:bookmarkEnd w:id="455"/>
      <w:r w:rsidRPr="00865508">
        <w:rPr>
          <w:rFonts w:cs="Times New Roman"/>
          <w:color w:val="000000"/>
          <w:sz w:val="28"/>
          <w:szCs w:val="28"/>
        </w:rPr>
        <w:t xml:space="preserve">Trong đó: </w:t>
      </w:r>
    </w:p>
    <w:p w14:paraId="0A1186C0" w14:textId="77777777" w:rsidR="00CD35EC" w:rsidRPr="00865508" w:rsidRDefault="00313C26" w:rsidP="007F756A">
      <w:pPr>
        <w:pStyle w:val="Liststyle"/>
        <w:rPr>
          <w:i/>
        </w:rPr>
      </w:pPr>
      <w:bookmarkStart w:id="456" w:name="_heading=h.3l18frh" w:colFirst="0" w:colLast="0"/>
      <w:bookmarkEnd w:id="456"/>
      <w:r w:rsidRPr="00865508">
        <w:t>G: là giá thuê</w:t>
      </w:r>
    </w:p>
    <w:p w14:paraId="5D6B29D9" w14:textId="77777777" w:rsidR="00CD35EC" w:rsidRPr="00865508" w:rsidRDefault="00313C26" w:rsidP="007F756A">
      <w:pPr>
        <w:pStyle w:val="Liststyle"/>
        <w:rPr>
          <w:i/>
        </w:rPr>
      </w:pPr>
      <w:bookmarkStart w:id="457" w:name="_heading=h.206ipza" w:colFirst="0" w:colLast="0"/>
      <w:bookmarkEnd w:id="457"/>
      <w:r w:rsidRPr="00865508">
        <w:lastRenderedPageBreak/>
        <w:t>T: là thời gian thuê</w:t>
      </w:r>
    </w:p>
    <w:p w14:paraId="73314937" w14:textId="77777777" w:rsidR="00CD35EC" w:rsidRPr="00865508" w:rsidRDefault="00313C26" w:rsidP="007F756A">
      <w:pPr>
        <w:pStyle w:val="Liststyle"/>
        <w:rPr>
          <w:i/>
        </w:rPr>
      </w:pPr>
      <w:bookmarkStart w:id="458" w:name="_heading=h.4k668n3" w:colFirst="0" w:colLast="0"/>
      <w:bookmarkEnd w:id="458"/>
      <w:r w:rsidRPr="00865508">
        <w:t>F: là mức phí quản lý</w:t>
      </w:r>
    </w:p>
    <w:p w14:paraId="44D2A596" w14:textId="77777777" w:rsidR="00CD35EC" w:rsidRPr="00865508" w:rsidRDefault="00313C26" w:rsidP="007F756A">
      <w:pPr>
        <w:pStyle w:val="Liststyle"/>
        <w:rPr>
          <w:i/>
        </w:rPr>
      </w:pPr>
      <w:bookmarkStart w:id="459" w:name="_heading=h.2zbgiuw" w:colFirst="0" w:colLast="0"/>
      <w:bookmarkEnd w:id="459"/>
      <w:r w:rsidRPr="00865508">
        <w:t>LATE_FEE: là trả xe trễ mỗi giờ</w:t>
      </w:r>
    </w:p>
    <w:p w14:paraId="5DD51CF6" w14:textId="3DBBD906" w:rsidR="00CD35EC" w:rsidRPr="007F756A" w:rsidRDefault="00313C26" w:rsidP="007F756A">
      <w:pPr>
        <w:pStyle w:val="Liststyle"/>
        <w:rPr>
          <w:i/>
        </w:rPr>
      </w:pPr>
      <w:bookmarkStart w:id="460" w:name="_heading=h.1egqt2p" w:colFirst="0" w:colLast="0"/>
      <w:bookmarkEnd w:id="460"/>
      <w:r w:rsidRPr="00865508">
        <w:t>H: là số giờ trả muộn</w:t>
      </w:r>
    </w:p>
    <w:p w14:paraId="53C5036D" w14:textId="77777777" w:rsidR="00CD35EC" w:rsidRPr="00865508" w:rsidRDefault="00313C26" w:rsidP="007F756A">
      <w:pPr>
        <w:rPr>
          <w:i/>
        </w:rPr>
      </w:pPr>
      <w:bookmarkStart w:id="461" w:name="_heading=h.3ygebqi" w:colFirst="0" w:colLast="0"/>
      <w:bookmarkEnd w:id="461"/>
      <w:r w:rsidRPr="00865508">
        <w:t>Ví dụ, nếu bạn cho thuê xe trong 2 ngày và trả muộn 1 giờ, lãi sẽ là:</w:t>
      </w:r>
    </w:p>
    <w:p w14:paraId="3EF9EF79" w14:textId="77777777" w:rsidR="00CD35EC" w:rsidRPr="00865508" w:rsidRDefault="00313C26" w:rsidP="008642C4">
      <w:pPr>
        <w:shd w:val="clear" w:color="auto" w:fill="D9D9D9" w:themeFill="background1" w:themeFillShade="D9"/>
        <w:rPr>
          <w:rFonts w:cs="Times New Roman"/>
          <w:i/>
          <w:color w:val="000000"/>
          <w:sz w:val="28"/>
          <w:szCs w:val="28"/>
        </w:rPr>
      </w:pPr>
      <w:bookmarkStart w:id="462" w:name="_heading=h.2dlolyb" w:colFirst="0" w:colLast="0"/>
      <w:bookmarkEnd w:id="462"/>
      <w:r w:rsidRPr="007F756A">
        <w:rPr>
          <w:rFonts w:cs="Times New Roman"/>
          <w:color w:val="000000"/>
          <w:sz w:val="28"/>
          <w:szCs w:val="28"/>
          <w:highlight w:val="lightGray"/>
        </w:rPr>
        <w:t>L = ( 1.000.000 × 2 ) + ( 0.1 × 1.000.000 × 2 ) + ( 100.000 × 1 ) L=(1,000,000×2)+(0.1×1,000,000×2)+(100,000×1)</w:t>
      </w:r>
    </w:p>
    <w:p w14:paraId="1564CAD4" w14:textId="77777777" w:rsidR="00CD35EC" w:rsidRPr="00865508" w:rsidRDefault="00313C26" w:rsidP="008642C4">
      <w:pPr>
        <w:shd w:val="clear" w:color="auto" w:fill="D9D9D9" w:themeFill="background1" w:themeFillShade="D9"/>
        <w:rPr>
          <w:rFonts w:cs="Times New Roman"/>
          <w:i/>
          <w:color w:val="000000"/>
          <w:sz w:val="28"/>
          <w:szCs w:val="28"/>
        </w:rPr>
      </w:pPr>
      <w:bookmarkStart w:id="463" w:name="_heading=h.sqyw64" w:colFirst="0" w:colLast="0"/>
      <w:bookmarkEnd w:id="463"/>
      <w:r w:rsidRPr="007F756A">
        <w:rPr>
          <w:rFonts w:cs="Times New Roman"/>
          <w:color w:val="000000"/>
          <w:sz w:val="28"/>
          <w:szCs w:val="28"/>
          <w:highlight w:val="lightGray"/>
        </w:rPr>
        <w:t>L = 2.000.000 + 200.000 + 100.000 = 2.300.000</w:t>
      </w:r>
    </w:p>
    <w:p w14:paraId="56C5E0A2" w14:textId="77777777" w:rsidR="00CD35EC" w:rsidRPr="00865508" w:rsidRDefault="00CD35EC">
      <w:pPr>
        <w:rPr>
          <w:rFonts w:cs="Times New Roman"/>
        </w:rPr>
      </w:pPr>
    </w:p>
    <w:p w14:paraId="560C0AD6" w14:textId="61969B7D" w:rsidR="00CD35EC" w:rsidRPr="00B33E24" w:rsidRDefault="00313C26" w:rsidP="007F756A">
      <w:pPr>
        <w:rPr>
          <w:i/>
          <w:rPrChange w:id="464" w:author="Mạnh Dũng" w:date="2025-11-29T23:15:00Z" w16du:dateUtc="2025-11-29T16:15:00Z">
            <w:rPr>
              <w:i/>
              <w:lang w:val="en-US"/>
            </w:rPr>
          </w:rPrChange>
        </w:rPr>
      </w:pPr>
      <w:bookmarkStart w:id="465" w:name="_heading=h.3cqmetx" w:colFirst="0" w:colLast="0"/>
      <w:bookmarkEnd w:id="465"/>
      <w:r w:rsidRPr="00865508">
        <w:t>Vậy lãi trong trường hợp này là 2.300.000 VND, bao gồm cả phí quản lý và phí trễ.</w:t>
      </w:r>
    </w:p>
    <w:p w14:paraId="11096C36" w14:textId="0CD5B1EF" w:rsidR="00CD35EC" w:rsidRPr="00B33E24" w:rsidRDefault="00313C26" w:rsidP="007F756A">
      <w:pPr>
        <w:rPr>
          <w:i/>
          <w:rPrChange w:id="466" w:author="Mạnh Dũng" w:date="2025-11-29T23:15:00Z" w16du:dateUtc="2025-11-29T16:15:00Z">
            <w:rPr>
              <w:i/>
              <w:lang w:val="en-US"/>
            </w:rPr>
          </w:rPrChange>
        </w:rPr>
      </w:pPr>
      <w:bookmarkStart w:id="467" w:name="_heading=h.1rvwp1q" w:colFirst="0" w:colLast="0"/>
      <w:bookmarkEnd w:id="467"/>
      <w:r w:rsidRPr="00865508">
        <w:t>Lãi suất khi thuê xe của đối tác ước tính theo công thức như sau:</w:t>
      </w:r>
    </w:p>
    <w:p w14:paraId="7396B638" w14:textId="7D17E4EE" w:rsidR="00CD35EC" w:rsidRPr="00B33E24" w:rsidRDefault="00313C26" w:rsidP="008642C4">
      <w:pPr>
        <w:shd w:val="clear" w:color="auto" w:fill="D9D9D9" w:themeFill="background1" w:themeFillShade="D9"/>
        <w:jc w:val="center"/>
        <w:rPr>
          <w:rFonts w:cs="Times New Roman"/>
          <w:i/>
          <w:color w:val="000000"/>
          <w:sz w:val="28"/>
          <w:szCs w:val="28"/>
          <w:lang w:val="pt-BR"/>
          <w:rPrChange w:id="468" w:author="Mạnh Dũng" w:date="2025-11-29T23:15:00Z" w16du:dateUtc="2025-11-29T16:15:00Z">
            <w:rPr>
              <w:rFonts w:cs="Times New Roman"/>
              <w:i/>
              <w:color w:val="000000"/>
              <w:sz w:val="28"/>
              <w:szCs w:val="28"/>
              <w:lang w:val="en-US"/>
            </w:rPr>
          </w:rPrChange>
        </w:rPr>
      </w:pPr>
      <w:r w:rsidRPr="007F756A">
        <w:rPr>
          <w:rFonts w:cs="Times New Roman"/>
          <w:color w:val="000000"/>
          <w:sz w:val="28"/>
          <w:szCs w:val="28"/>
          <w:highlight w:val="lightGray"/>
        </w:rPr>
        <w:t>L = (G_KH × N) - (G_ĐT × N) + (F × G_KH × N) + (LATE_FEE × H)</w:t>
      </w:r>
    </w:p>
    <w:p w14:paraId="77D9865D" w14:textId="77777777" w:rsidR="00CD35EC" w:rsidRPr="00865508" w:rsidRDefault="00313C26">
      <w:pPr>
        <w:rPr>
          <w:rFonts w:cs="Times New Roman"/>
          <w:i/>
          <w:color w:val="000000"/>
          <w:sz w:val="28"/>
          <w:szCs w:val="28"/>
        </w:rPr>
      </w:pPr>
      <w:bookmarkStart w:id="469" w:name="_heading=h.4bvk7pj" w:colFirst="0" w:colLast="0"/>
      <w:bookmarkEnd w:id="469"/>
      <w:r w:rsidRPr="00865508">
        <w:rPr>
          <w:rFonts w:cs="Times New Roman"/>
          <w:color w:val="000000"/>
          <w:sz w:val="28"/>
          <w:szCs w:val="28"/>
        </w:rPr>
        <w:t>Trong đó:</w:t>
      </w:r>
    </w:p>
    <w:p w14:paraId="6F04A015" w14:textId="5D9C915A" w:rsidR="00CD35EC" w:rsidRPr="00865508" w:rsidRDefault="00313C26" w:rsidP="008642C4">
      <w:pPr>
        <w:pStyle w:val="Liststyle"/>
        <w:rPr>
          <w:i/>
        </w:rPr>
      </w:pPr>
      <w:bookmarkStart w:id="470" w:name="_heading=h.2r0uhxc" w:colFirst="0" w:colLast="0"/>
      <w:bookmarkEnd w:id="470"/>
      <w:r w:rsidRPr="00865508">
        <w:t>G_KH: là giá cho khách hàng thuê</w:t>
      </w:r>
    </w:p>
    <w:p w14:paraId="1F7E410A" w14:textId="237144EF" w:rsidR="00CD35EC" w:rsidRPr="00865508" w:rsidRDefault="00313C26" w:rsidP="008642C4">
      <w:pPr>
        <w:pStyle w:val="Liststyle"/>
        <w:rPr>
          <w:i/>
        </w:rPr>
      </w:pPr>
      <w:bookmarkStart w:id="471" w:name="_heading=h.1664s55" w:colFirst="0" w:colLast="0"/>
      <w:bookmarkEnd w:id="471"/>
      <w:r w:rsidRPr="00865508">
        <w:t>G_ĐT: là giá thuê của đối tác.</w:t>
      </w:r>
    </w:p>
    <w:p w14:paraId="4991D667" w14:textId="60E83752" w:rsidR="00CD35EC" w:rsidRPr="00865508" w:rsidRDefault="00313C26" w:rsidP="008642C4">
      <w:pPr>
        <w:pStyle w:val="Liststyle"/>
        <w:rPr>
          <w:i/>
        </w:rPr>
      </w:pPr>
      <w:bookmarkStart w:id="472" w:name="_heading=h.3q5sasy" w:colFirst="0" w:colLast="0"/>
      <w:bookmarkEnd w:id="472"/>
      <w:r w:rsidRPr="00865508">
        <w:t>N: là số ngày ngày cho thuê</w:t>
      </w:r>
    </w:p>
    <w:p w14:paraId="7ADB08FA" w14:textId="41101983" w:rsidR="00CD35EC" w:rsidRPr="00865508" w:rsidRDefault="00313C26" w:rsidP="008642C4">
      <w:pPr>
        <w:pStyle w:val="Liststyle"/>
        <w:rPr>
          <w:i/>
        </w:rPr>
      </w:pPr>
      <w:bookmarkStart w:id="473" w:name="_heading=h.25b2l0r" w:colFirst="0" w:colLast="0"/>
      <w:bookmarkEnd w:id="473"/>
      <w:r w:rsidRPr="00865508">
        <w:t>F: là mức phí quản lý</w:t>
      </w:r>
    </w:p>
    <w:p w14:paraId="3FF45DAD" w14:textId="648FDCCC" w:rsidR="00CD35EC" w:rsidRPr="00865508" w:rsidRDefault="00313C26" w:rsidP="008642C4">
      <w:pPr>
        <w:pStyle w:val="Liststyle"/>
        <w:rPr>
          <w:i/>
        </w:rPr>
      </w:pPr>
      <w:bookmarkStart w:id="474" w:name="_heading=h.kgcv8k" w:colFirst="0" w:colLast="0"/>
      <w:bookmarkEnd w:id="474"/>
      <w:r w:rsidRPr="00865508">
        <w:t>LATE_FEE: là phí trễ mỗi giờ (nếu có).</w:t>
      </w:r>
    </w:p>
    <w:p w14:paraId="3964046D" w14:textId="743FCE8D" w:rsidR="00CD35EC" w:rsidRPr="008642C4" w:rsidRDefault="00313C26" w:rsidP="008642C4">
      <w:pPr>
        <w:pStyle w:val="Liststyle"/>
        <w:rPr>
          <w:i/>
        </w:rPr>
      </w:pPr>
      <w:bookmarkStart w:id="475" w:name="_heading=h.34g0dwd" w:colFirst="0" w:colLast="0"/>
      <w:bookmarkEnd w:id="475"/>
      <w:r w:rsidRPr="00865508">
        <w:t>H: là số giờ muộn trả xe (nếu có).</w:t>
      </w:r>
    </w:p>
    <w:p w14:paraId="4D0A8CF5" w14:textId="1B417ACB" w:rsidR="00CD35EC" w:rsidRPr="00865508" w:rsidRDefault="008642C4">
      <w:pPr>
        <w:rPr>
          <w:rFonts w:cs="Times New Roman"/>
          <w:i/>
          <w:color w:val="000000"/>
          <w:sz w:val="28"/>
          <w:szCs w:val="28"/>
        </w:rPr>
      </w:pPr>
      <w:bookmarkStart w:id="476" w:name="_heading=h.1jlao46" w:colFirst="0" w:colLast="0"/>
      <w:bookmarkEnd w:id="476"/>
      <w:r w:rsidRPr="00B33E24">
        <w:rPr>
          <w:rFonts w:cs="Times New Roman"/>
          <w:color w:val="000000"/>
          <w:sz w:val="28"/>
          <w:szCs w:val="28"/>
          <w:rPrChange w:id="477" w:author="Mạnh Dũng" w:date="2025-11-29T23:15:00Z" w16du:dateUtc="2025-11-29T16:15:00Z">
            <w:rPr>
              <w:rFonts w:cs="Times New Roman"/>
              <w:color w:val="000000"/>
              <w:sz w:val="28"/>
              <w:szCs w:val="28"/>
              <w:lang w:val="en-US"/>
            </w:rPr>
          </w:rPrChange>
        </w:rPr>
        <w:t>V</w:t>
      </w:r>
      <w:r w:rsidRPr="00865508">
        <w:rPr>
          <w:rFonts w:cs="Times New Roman"/>
          <w:color w:val="000000"/>
          <w:sz w:val="28"/>
          <w:szCs w:val="28"/>
        </w:rPr>
        <w:t>í dụ, bạn cho khách hàng thuê với giá 1.200.000/ ngày, bạn thuê lại của đối tác là 1.000.000/ ngày thì lãi sẽ là:</w:t>
      </w:r>
    </w:p>
    <w:p w14:paraId="13E4789E" w14:textId="77777777" w:rsidR="00CD35EC" w:rsidRPr="00865508" w:rsidRDefault="00313C26" w:rsidP="008642C4">
      <w:pPr>
        <w:shd w:val="clear" w:color="auto" w:fill="D9D9D9" w:themeFill="background1" w:themeFillShade="D9"/>
        <w:rPr>
          <w:rFonts w:cs="Times New Roman"/>
          <w:i/>
          <w:color w:val="000000"/>
          <w:sz w:val="28"/>
          <w:szCs w:val="28"/>
        </w:rPr>
      </w:pPr>
      <w:bookmarkStart w:id="478" w:name="_heading=h.43ky6rz" w:colFirst="0" w:colLast="0"/>
      <w:bookmarkEnd w:id="478"/>
      <w:r w:rsidRPr="00865508">
        <w:rPr>
          <w:rFonts w:cs="Times New Roman"/>
          <w:color w:val="000000"/>
          <w:sz w:val="28"/>
          <w:szCs w:val="28"/>
        </w:rPr>
        <w:t>L=(1.200.000×5)−(1.000.000×5)+(0.1×1.200.000×5)+(1.00.000×2)</w:t>
      </w:r>
    </w:p>
    <w:p w14:paraId="3EF3EFF5" w14:textId="77777777" w:rsidR="00CD35EC" w:rsidRPr="00865508" w:rsidRDefault="00313C26" w:rsidP="008642C4">
      <w:pPr>
        <w:shd w:val="clear" w:color="auto" w:fill="D9D9D9" w:themeFill="background1" w:themeFillShade="D9"/>
        <w:rPr>
          <w:rFonts w:cs="Times New Roman"/>
          <w:i/>
          <w:color w:val="000000"/>
          <w:sz w:val="28"/>
          <w:szCs w:val="28"/>
        </w:rPr>
      </w:pPr>
      <w:bookmarkStart w:id="479" w:name="_heading=h.2iq8gzs" w:colFirst="0" w:colLast="0"/>
      <w:bookmarkEnd w:id="479"/>
      <w:r w:rsidRPr="00865508">
        <w:rPr>
          <w:rFonts w:cs="Times New Roman"/>
          <w:color w:val="000000"/>
          <w:sz w:val="28"/>
          <w:szCs w:val="28"/>
        </w:rPr>
        <w:t>L=6.000.000−5.000.000+600.000+200.000=1.800.000</w:t>
      </w:r>
    </w:p>
    <w:p w14:paraId="2E851BC3" w14:textId="77777777" w:rsidR="00CD35EC" w:rsidRPr="00865508" w:rsidRDefault="00313C26">
      <w:pPr>
        <w:rPr>
          <w:rFonts w:cs="Times New Roman"/>
          <w:i/>
          <w:color w:val="000000"/>
          <w:sz w:val="28"/>
          <w:szCs w:val="28"/>
        </w:rPr>
      </w:pPr>
      <w:r w:rsidRPr="00865508">
        <w:rPr>
          <w:rFonts w:cs="Times New Roman"/>
          <w:color w:val="000000"/>
          <w:sz w:val="28"/>
          <w:szCs w:val="28"/>
        </w:rPr>
        <w:t>Vậy lãi trong trường hợp này là 1.800.000 VND, bao gồm cả phí quản lý và phí trễ.</w:t>
      </w:r>
    </w:p>
    <w:p w14:paraId="4386CFD9" w14:textId="26F60B7B" w:rsidR="00CD35EC" w:rsidRPr="00865508" w:rsidRDefault="00313C26" w:rsidP="007F756A">
      <w:pPr>
        <w:pStyle w:val="Heading3"/>
        <w:rPr>
          <w:rFonts w:eastAsia="Calibri"/>
        </w:rPr>
      </w:pPr>
      <w:bookmarkStart w:id="480" w:name="_Toc214004947"/>
      <w:r w:rsidRPr="00865508">
        <w:rPr>
          <w:rFonts w:eastAsia="Calibri"/>
        </w:rPr>
        <w:t>Diagram của hệ thống</w:t>
      </w:r>
      <w:bookmarkEnd w:id="480"/>
    </w:p>
    <w:p w14:paraId="25E080AA" w14:textId="77777777" w:rsidR="00CD35EC" w:rsidRPr="00865508" w:rsidRDefault="00313C26">
      <w:pPr>
        <w:jc w:val="center"/>
        <w:rPr>
          <w:rFonts w:cs="Times New Roman"/>
        </w:rPr>
      </w:pPr>
      <w:bookmarkStart w:id="481" w:name="_heading=h.3hv69ve" w:colFirst="0" w:colLast="0"/>
      <w:bookmarkEnd w:id="481"/>
      <w:r w:rsidRPr="00865508">
        <w:rPr>
          <w:rFonts w:cs="Times New Roman"/>
          <w:noProof/>
          <w:lang w:val="en-US"/>
        </w:rPr>
        <w:lastRenderedPageBreak/>
        <w:drawing>
          <wp:inline distT="0" distB="0" distL="0" distR="0" wp14:anchorId="7E8C8890" wp14:editId="705FFFA9">
            <wp:extent cx="4658869" cy="4228792"/>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b="2488"/>
                    <a:stretch>
                      <a:fillRect/>
                    </a:stretch>
                  </pic:blipFill>
                  <pic:spPr>
                    <a:xfrm>
                      <a:off x="0" y="0"/>
                      <a:ext cx="4658869" cy="4228792"/>
                    </a:xfrm>
                    <a:prstGeom prst="rect">
                      <a:avLst/>
                    </a:prstGeom>
                    <a:ln/>
                  </pic:spPr>
                </pic:pic>
              </a:graphicData>
            </a:graphic>
          </wp:inline>
        </w:drawing>
      </w:r>
    </w:p>
    <w:p w14:paraId="30B4C284" w14:textId="77777777" w:rsidR="00CD35EC" w:rsidRPr="00865508" w:rsidRDefault="00313C26" w:rsidP="007F756A">
      <w:pPr>
        <w:pStyle w:val="hnhtyles"/>
      </w:pPr>
      <w:bookmarkStart w:id="482" w:name="_Toc214005005"/>
      <w:r w:rsidRPr="00865508">
        <w:t>Hình 3. Diagram tổng thể của hệ thống</w:t>
      </w:r>
      <w:bookmarkEnd w:id="482"/>
    </w:p>
    <w:p w14:paraId="219703BE" w14:textId="77777777" w:rsidR="00CD35EC" w:rsidRPr="00865508" w:rsidRDefault="00313C26">
      <w:pPr>
        <w:rPr>
          <w:rFonts w:cs="Times New Roman"/>
        </w:rPr>
      </w:pPr>
      <w:r w:rsidRPr="00865508">
        <w:rPr>
          <w:rFonts w:cs="Times New Roman"/>
          <w:noProof/>
          <w:lang w:val="en-US"/>
        </w:rPr>
        <w:drawing>
          <wp:inline distT="0" distB="0" distL="0" distR="0" wp14:anchorId="2DDFE045" wp14:editId="00AB83DF">
            <wp:extent cx="4730842" cy="385476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730842" cy="3854760"/>
                    </a:xfrm>
                    <a:prstGeom prst="rect">
                      <a:avLst/>
                    </a:prstGeom>
                    <a:ln/>
                  </pic:spPr>
                </pic:pic>
              </a:graphicData>
            </a:graphic>
          </wp:inline>
        </w:drawing>
      </w:r>
    </w:p>
    <w:p w14:paraId="397755EF" w14:textId="5345AEE4" w:rsidR="00CD35EC" w:rsidRPr="00865508" w:rsidRDefault="00313C26" w:rsidP="007F756A">
      <w:pPr>
        <w:pStyle w:val="hnhtyles"/>
      </w:pPr>
      <w:bookmarkStart w:id="483" w:name="_Toc214005006"/>
      <w:r w:rsidRPr="00865508">
        <w:t>Diagram bảng công nợ và khách hàng, đối tác</w:t>
      </w:r>
      <w:bookmarkEnd w:id="483"/>
    </w:p>
    <w:p w14:paraId="3228775C" w14:textId="77777777" w:rsidR="00CD35EC" w:rsidRPr="00865508" w:rsidRDefault="00313C26">
      <w:pPr>
        <w:rPr>
          <w:rFonts w:cs="Times New Roman"/>
        </w:rPr>
      </w:pPr>
      <w:r w:rsidRPr="00865508">
        <w:rPr>
          <w:rFonts w:cs="Times New Roman"/>
          <w:noProof/>
          <w:lang w:val="en-US"/>
        </w:rPr>
        <w:lastRenderedPageBreak/>
        <w:drawing>
          <wp:inline distT="0" distB="0" distL="0" distR="0" wp14:anchorId="4EEEBC75" wp14:editId="37C0A20F">
            <wp:extent cx="3250059" cy="373597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250059" cy="3735975"/>
                    </a:xfrm>
                    <a:prstGeom prst="rect">
                      <a:avLst/>
                    </a:prstGeom>
                    <a:ln/>
                  </pic:spPr>
                </pic:pic>
              </a:graphicData>
            </a:graphic>
          </wp:inline>
        </w:drawing>
      </w:r>
    </w:p>
    <w:p w14:paraId="5577CD7A" w14:textId="2A6D301B" w:rsidR="00CD35EC" w:rsidRPr="00865508" w:rsidRDefault="00313C26" w:rsidP="007F756A">
      <w:pPr>
        <w:pStyle w:val="hnhtyles"/>
      </w:pPr>
      <w:bookmarkStart w:id="484" w:name="_Toc214005007"/>
      <w:r w:rsidRPr="00865508">
        <w:t>Diagram bảng hợp đồng</w:t>
      </w:r>
      <w:bookmarkEnd w:id="484"/>
    </w:p>
    <w:p w14:paraId="70129EFA" w14:textId="77777777" w:rsidR="00CD35EC" w:rsidRPr="00865508" w:rsidRDefault="00CD35EC">
      <w:pPr>
        <w:rPr>
          <w:rFonts w:cs="Times New Roman"/>
        </w:rPr>
      </w:pPr>
    </w:p>
    <w:p w14:paraId="1569DEF9" w14:textId="77777777" w:rsidR="00CD35EC" w:rsidRPr="00865508" w:rsidRDefault="00313C26">
      <w:pPr>
        <w:rPr>
          <w:rFonts w:cs="Times New Roman"/>
        </w:rPr>
      </w:pPr>
      <w:r w:rsidRPr="00865508">
        <w:rPr>
          <w:rFonts w:cs="Times New Roman"/>
          <w:noProof/>
          <w:lang w:val="en-US"/>
        </w:rPr>
        <w:drawing>
          <wp:inline distT="0" distB="0" distL="0" distR="0" wp14:anchorId="7415D850" wp14:editId="05185E1E">
            <wp:extent cx="4477375" cy="3648584"/>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477375" cy="3648584"/>
                    </a:xfrm>
                    <a:prstGeom prst="rect">
                      <a:avLst/>
                    </a:prstGeom>
                    <a:ln/>
                  </pic:spPr>
                </pic:pic>
              </a:graphicData>
            </a:graphic>
          </wp:inline>
        </w:drawing>
      </w:r>
    </w:p>
    <w:p w14:paraId="199BBD91" w14:textId="08CEE5CA" w:rsidR="00CD35EC" w:rsidRPr="00865508" w:rsidRDefault="00313C26" w:rsidP="007F756A">
      <w:pPr>
        <w:pStyle w:val="hnhtyles"/>
      </w:pPr>
      <w:bookmarkStart w:id="485" w:name="_Toc214005008"/>
      <w:r w:rsidRPr="00865508">
        <w:t>Diagram bảng yêu cầu</w:t>
      </w:r>
      <w:bookmarkEnd w:id="485"/>
    </w:p>
    <w:p w14:paraId="06C4259E" w14:textId="77777777" w:rsidR="00CD35EC" w:rsidRPr="00865508" w:rsidRDefault="00CD35EC">
      <w:pPr>
        <w:rPr>
          <w:rFonts w:cs="Times New Roman"/>
        </w:rPr>
      </w:pPr>
    </w:p>
    <w:p w14:paraId="2DE3CBE2" w14:textId="77777777" w:rsidR="00CD35EC" w:rsidRPr="00865508" w:rsidRDefault="00313C26">
      <w:pPr>
        <w:rPr>
          <w:rFonts w:cs="Times New Roman"/>
        </w:rPr>
      </w:pPr>
      <w:r w:rsidRPr="00865508">
        <w:rPr>
          <w:rFonts w:cs="Times New Roman"/>
          <w:noProof/>
          <w:lang w:val="en-US"/>
        </w:rPr>
        <w:lastRenderedPageBreak/>
        <w:drawing>
          <wp:inline distT="0" distB="0" distL="0" distR="0" wp14:anchorId="12DF4B7D" wp14:editId="1B5FC2CB">
            <wp:extent cx="5731510" cy="405193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1510" cy="4051935"/>
                    </a:xfrm>
                    <a:prstGeom prst="rect">
                      <a:avLst/>
                    </a:prstGeom>
                    <a:ln/>
                  </pic:spPr>
                </pic:pic>
              </a:graphicData>
            </a:graphic>
          </wp:inline>
        </w:drawing>
      </w:r>
    </w:p>
    <w:p w14:paraId="17115A65" w14:textId="06FC216D" w:rsidR="00CD35EC" w:rsidRPr="00865508" w:rsidRDefault="00313C26" w:rsidP="007F756A">
      <w:pPr>
        <w:pStyle w:val="hnhtyles"/>
      </w:pPr>
      <w:bookmarkStart w:id="486" w:name="_Toc214005009"/>
      <w:r w:rsidRPr="00865508">
        <w:t>Diagram bảng xe</w:t>
      </w:r>
      <w:bookmarkEnd w:id="486"/>
    </w:p>
    <w:p w14:paraId="0FC59E80" w14:textId="77777777" w:rsidR="00CD35EC" w:rsidRPr="00865508" w:rsidRDefault="00CD35EC">
      <w:pPr>
        <w:rPr>
          <w:rFonts w:cs="Times New Roman"/>
        </w:rPr>
      </w:pPr>
    </w:p>
    <w:p w14:paraId="2B5E44C1" w14:textId="77777777" w:rsidR="00CD35EC" w:rsidRPr="00865508" w:rsidRDefault="00313C26">
      <w:pPr>
        <w:rPr>
          <w:rFonts w:cs="Times New Roman"/>
        </w:rPr>
      </w:pPr>
      <w:r w:rsidRPr="00865508">
        <w:rPr>
          <w:rFonts w:cs="Times New Roman"/>
          <w:noProof/>
          <w:lang w:val="en-US"/>
        </w:rPr>
        <w:drawing>
          <wp:inline distT="0" distB="0" distL="0" distR="0" wp14:anchorId="43C0AB0E" wp14:editId="516F1299">
            <wp:extent cx="4374286" cy="3649404"/>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374286" cy="3649404"/>
                    </a:xfrm>
                    <a:prstGeom prst="rect">
                      <a:avLst/>
                    </a:prstGeom>
                    <a:ln/>
                  </pic:spPr>
                </pic:pic>
              </a:graphicData>
            </a:graphic>
          </wp:inline>
        </w:drawing>
      </w:r>
    </w:p>
    <w:p w14:paraId="5A80790D" w14:textId="697AF3D1" w:rsidR="00CD35EC" w:rsidRPr="00865508" w:rsidRDefault="00313C26" w:rsidP="007F756A">
      <w:pPr>
        <w:pStyle w:val="hnhtyles"/>
      </w:pPr>
      <w:bookmarkStart w:id="487" w:name="_Toc214005010"/>
      <w:r w:rsidRPr="00865508">
        <w:t>Diagram bảng chi tiết công nợ</w:t>
      </w:r>
      <w:bookmarkEnd w:id="487"/>
    </w:p>
    <w:p w14:paraId="0DB0D8DE" w14:textId="77777777" w:rsidR="00CD35EC" w:rsidRPr="00865508" w:rsidRDefault="00CD35EC">
      <w:pPr>
        <w:rPr>
          <w:rFonts w:cs="Times New Roman"/>
        </w:rPr>
      </w:pPr>
    </w:p>
    <w:p w14:paraId="547C7AC3" w14:textId="77777777" w:rsidR="00CD35EC" w:rsidRPr="00865508" w:rsidRDefault="00313C26">
      <w:pPr>
        <w:jc w:val="center"/>
        <w:rPr>
          <w:rFonts w:cs="Times New Roman"/>
        </w:rPr>
      </w:pPr>
      <w:r w:rsidRPr="00865508">
        <w:rPr>
          <w:rFonts w:cs="Times New Roman"/>
          <w:noProof/>
          <w:lang w:val="en-US"/>
        </w:rPr>
        <w:drawing>
          <wp:inline distT="0" distB="0" distL="0" distR="0" wp14:anchorId="2D29619B" wp14:editId="279251F9">
            <wp:extent cx="4580965" cy="337582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580965" cy="3375820"/>
                    </a:xfrm>
                    <a:prstGeom prst="rect">
                      <a:avLst/>
                    </a:prstGeom>
                    <a:ln/>
                  </pic:spPr>
                </pic:pic>
              </a:graphicData>
            </a:graphic>
          </wp:inline>
        </w:drawing>
      </w:r>
    </w:p>
    <w:p w14:paraId="467E7AEF" w14:textId="417708B9" w:rsidR="00CD35EC" w:rsidRPr="00865508" w:rsidRDefault="00313C26" w:rsidP="007F756A">
      <w:pPr>
        <w:pStyle w:val="hnhtyles"/>
      </w:pPr>
      <w:bookmarkStart w:id="488" w:name="_Toc214005011"/>
      <w:r w:rsidRPr="00865508">
        <w:t>Diagram bảng ngân hàng và bảo dưỡng</w:t>
      </w:r>
      <w:bookmarkEnd w:id="488"/>
    </w:p>
    <w:p w14:paraId="7D3EF278" w14:textId="77777777" w:rsidR="00CD35EC" w:rsidRPr="00865508" w:rsidRDefault="00CD35EC">
      <w:pPr>
        <w:spacing w:after="160" w:line="240" w:lineRule="auto"/>
        <w:rPr>
          <w:rFonts w:cs="Times New Roman"/>
          <w:color w:val="000000"/>
          <w:sz w:val="28"/>
          <w:szCs w:val="28"/>
        </w:rPr>
      </w:pPr>
    </w:p>
    <w:p w14:paraId="72E8E904" w14:textId="45EE4825" w:rsidR="00CD35EC" w:rsidRPr="007F756A" w:rsidRDefault="00313C26" w:rsidP="007F756A">
      <w:pPr>
        <w:pStyle w:val="Heading1"/>
      </w:pPr>
      <w:bookmarkStart w:id="489" w:name="_Toc214004948"/>
      <w:r w:rsidRPr="007F756A">
        <w:t>KẾT LUẬN</w:t>
      </w:r>
      <w:bookmarkEnd w:id="489"/>
    </w:p>
    <w:p w14:paraId="6C402F5E" w14:textId="516BC550" w:rsidR="00CD35EC" w:rsidRPr="007F756A" w:rsidRDefault="00313C26" w:rsidP="007F756A">
      <w:pPr>
        <w:pStyle w:val="Heading2"/>
      </w:pPr>
      <w:bookmarkStart w:id="490" w:name="_Toc214004949"/>
      <w:r w:rsidRPr="007F756A">
        <w:t>Kết quả đạt được của đề tài</w:t>
      </w:r>
      <w:bookmarkEnd w:id="490"/>
    </w:p>
    <w:p w14:paraId="75661F28" w14:textId="77777777" w:rsidR="00CD35EC" w:rsidRPr="00865508" w:rsidRDefault="00313C26" w:rsidP="007F756A">
      <w:pPr>
        <w:pStyle w:val="Liststyle"/>
      </w:pPr>
      <w:r w:rsidRPr="00865508">
        <w:t>Xác định rõ ràng đề tài, nhu cầu của khách hàng, đặt ra mục tiêu cụ thể và phát triển của đề tài</w:t>
      </w:r>
    </w:p>
    <w:p w14:paraId="69C64507" w14:textId="77777777" w:rsidR="00CD35EC" w:rsidRPr="00865508" w:rsidRDefault="00313C26" w:rsidP="007F756A">
      <w:pPr>
        <w:pStyle w:val="Liststyle"/>
      </w:pPr>
      <w:r w:rsidRPr="00865508">
        <w:t>Phân tích các chức năng của đề tài, đưa ra được sơ đồ chức năng với diagram để minh họa</w:t>
      </w:r>
    </w:p>
    <w:p w14:paraId="6C67088A" w14:textId="776DFD74" w:rsidR="00CD35EC" w:rsidRPr="008642C4" w:rsidRDefault="00313C26" w:rsidP="008642C4">
      <w:pPr>
        <w:pStyle w:val="Liststyle"/>
      </w:pPr>
      <w:r w:rsidRPr="00865508">
        <w:t>Xây dựng các chức năng theo nhu cầu của doanh nghiệp tránh tình trạng quá nhiều chức năng khiến cho website khó sử dụng.</w:t>
      </w:r>
    </w:p>
    <w:p w14:paraId="47BF973C" w14:textId="786123D7" w:rsidR="00CD35EC" w:rsidRPr="008642C4" w:rsidRDefault="00313C26" w:rsidP="008642C4">
      <w:pPr>
        <w:pStyle w:val="Heading2"/>
      </w:pPr>
      <w:bookmarkStart w:id="491" w:name="_Toc214004950"/>
      <w:r w:rsidRPr="008642C4">
        <w:t>Hướng phát triển của đề tài</w:t>
      </w:r>
      <w:bookmarkEnd w:id="491"/>
    </w:p>
    <w:p w14:paraId="1C19B171" w14:textId="77777777" w:rsidR="00CD35EC" w:rsidRPr="00865508" w:rsidRDefault="00313C26" w:rsidP="008642C4">
      <w:pPr>
        <w:pStyle w:val="Liststyle"/>
      </w:pPr>
      <w:r w:rsidRPr="00865508">
        <w:rPr>
          <w:b/>
        </w:rPr>
        <w:t>Đảm Bảo An Toàn và Bảo Mật Cao:</w:t>
      </w:r>
      <w:r w:rsidRPr="00865508">
        <w:rPr>
          <w:color w:val="374151"/>
          <w:sz w:val="24"/>
          <w:szCs w:val="24"/>
        </w:rPr>
        <w:t xml:space="preserve"> </w:t>
      </w:r>
      <w:r w:rsidRPr="00865508">
        <w:t>Nâng cao mức độ an toàn và bảo mật của hệ thống bằng cách triển khai các biện pháp bảo mật tiên tiến, kiểm soát truy cập chặt chẽ và liên tục cập nhật để chống lại các mối đe dọa an ninh ngày càng phức tạp. Điều này đặt ra một ưu tiên cao trong việc bảo vệ thông tin cá nhân của người dùng và dữ liệu quan trọng của doanh nghiệp.</w:t>
      </w:r>
    </w:p>
    <w:p w14:paraId="20B8EAF5" w14:textId="77777777" w:rsidR="00CD35EC" w:rsidRPr="00865508" w:rsidRDefault="00313C26" w:rsidP="008642C4">
      <w:pPr>
        <w:pStyle w:val="Liststyle"/>
      </w:pPr>
      <w:r w:rsidRPr="00865508">
        <w:rPr>
          <w:b/>
        </w:rPr>
        <w:lastRenderedPageBreak/>
        <w:t>Tối Ưu Hóa Hiệu Năng Hệ Thống:</w:t>
      </w:r>
      <w:r w:rsidRPr="00865508">
        <w:t xml:space="preserve"> Tiếp tục nghiên cứu và phát triển để tối ưu hóa hiệu năng của hệ thống quản lý thuê xe. Điều này bao gồm việc tối ưu hóa mã nguồn, cải thiện tốc độ xử lý dữ liệu, và giảm thiểu thời gian phản hồi. Việc này sẽ đảm bảo rằng hệ thống hoạt động ổn định và linh hoạt trong môi trường thực tế.</w:t>
      </w:r>
    </w:p>
    <w:p w14:paraId="711A879A" w14:textId="77777777" w:rsidR="00CD35EC" w:rsidRPr="00865508" w:rsidRDefault="00313C26" w:rsidP="008642C4">
      <w:pPr>
        <w:pStyle w:val="Liststyle"/>
      </w:pPr>
      <w:r w:rsidRPr="00865508">
        <w:rPr>
          <w:b/>
        </w:rPr>
        <w:t>Kế Nhiệm từ Website Tương Tự:</w:t>
      </w:r>
      <w:r w:rsidRPr="00865508">
        <w:rPr>
          <w:b/>
          <w:sz w:val="24"/>
          <w:szCs w:val="24"/>
        </w:rPr>
        <w:t xml:space="preserve"> </w:t>
      </w:r>
      <w:r w:rsidRPr="00865508">
        <w:t>Tiếp tục nghiên cứu và học hỏi từ các website tương tự hoạt động trên thị trường. Phân tích các điểm mạnh và điểm yếu của họ để áp dụng những kiến thức mới nhất và chiến lược hiệu quả vào hệ thống của mình.</w:t>
      </w:r>
    </w:p>
    <w:p w14:paraId="21D10D8B" w14:textId="77777777" w:rsidR="00CD35EC" w:rsidRPr="00865508" w:rsidRDefault="00313C26" w:rsidP="008642C4">
      <w:pPr>
        <w:pStyle w:val="Liststyle"/>
      </w:pPr>
      <w:r w:rsidRPr="00865508">
        <w:rPr>
          <w:b/>
        </w:rPr>
        <w:t>Mở Rộng Chức Năng Theo Xu Hướng Thị Trường:</w:t>
      </w:r>
      <w:r w:rsidRPr="00865508">
        <w:rPr>
          <w:b/>
          <w:sz w:val="24"/>
          <w:szCs w:val="24"/>
        </w:rPr>
        <w:t xml:space="preserve"> </w:t>
      </w:r>
      <w:r w:rsidRPr="00865508">
        <w:t>Theo dõi và đáp ứng nhanh chóng với xu hướng thị trường. Nghiên cứu và triển khai các chức năng mới nhằm đáp ứng nhu cầu đổi mới của khách hàng và doanh nghiệp. Điều này bao gồm việc tích hợp các dịch vụ mới, cải thiện trải nghiệm người dùng, và mở rộng dịch vụ đa dạng.</w:t>
      </w:r>
    </w:p>
    <w:p w14:paraId="6C0144DE" w14:textId="77777777" w:rsidR="00CD35EC" w:rsidRPr="00865508" w:rsidRDefault="00313C26" w:rsidP="008642C4">
      <w:pPr>
        <w:pStyle w:val="Liststyle"/>
        <w:rPr>
          <w:b/>
        </w:rPr>
      </w:pPr>
      <w:r w:rsidRPr="00865508">
        <w:rPr>
          <w:b/>
        </w:rPr>
        <w:t>Phát Triển Chức Năng Theo Phản Hồi Người Dùng:</w:t>
      </w:r>
    </w:p>
    <w:p w14:paraId="07BBDB68" w14:textId="77777777" w:rsidR="00CD35EC" w:rsidRPr="00865508" w:rsidRDefault="00313C26" w:rsidP="008642C4">
      <w:pPr>
        <w:pStyle w:val="Liststyle"/>
      </w:pPr>
      <w:r w:rsidRPr="00865508">
        <w:t>Liên tục lắng nghe và phản hồi từ người dùng để cải thiện chất lượng dịch vụ. Phát triển chức năng mới dựa trên ý kiến đóng góp từ người dùng giúp tạo ra một sản phẩm linh hoạt và đáp ứng được mong muốn của thị trường.</w:t>
      </w:r>
    </w:p>
    <w:p w14:paraId="4CDCE7D7" w14:textId="77777777" w:rsidR="00CD35EC" w:rsidRPr="00865508" w:rsidRDefault="00CD35EC">
      <w:pPr>
        <w:pBdr>
          <w:top w:val="nil"/>
          <w:left w:val="nil"/>
          <w:bottom w:val="nil"/>
          <w:right w:val="nil"/>
          <w:between w:val="nil"/>
        </w:pBdr>
        <w:spacing w:after="0" w:line="240" w:lineRule="auto"/>
        <w:ind w:left="1134"/>
        <w:rPr>
          <w:rFonts w:cs="Times New Roman"/>
          <w:color w:val="000000"/>
          <w:sz w:val="28"/>
          <w:szCs w:val="28"/>
        </w:rPr>
      </w:pPr>
    </w:p>
    <w:sectPr w:rsidR="00CD35EC" w:rsidRPr="00865508" w:rsidSect="00931EFB">
      <w:headerReference w:type="default" r:id="rId21"/>
      <w:pgSz w:w="11906" w:h="16838"/>
      <w:pgMar w:top="1134" w:right="1134" w:bottom="1134" w:left="1134" w:header="426" w:footer="720" w:gutter="284"/>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279833" w14:textId="77777777" w:rsidR="00CD18F5" w:rsidRDefault="00CD18F5">
      <w:pPr>
        <w:spacing w:before="0" w:after="0" w:line="240" w:lineRule="auto"/>
      </w:pPr>
      <w:r>
        <w:separator/>
      </w:r>
    </w:p>
  </w:endnote>
  <w:endnote w:type="continuationSeparator" w:id="0">
    <w:p w14:paraId="7A5E5387" w14:textId="77777777" w:rsidR="00CD18F5" w:rsidRDefault="00CD18F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D1D3A39-3FCE-4C74-9202-16AFAE879ACE}"/>
    <w:embedBold r:id="rId2" w:fontKey="{4AD4D01C-890B-4E1F-A0E1-D9DE95B64D54}"/>
    <w:embedItalic r:id="rId3" w:fontKey="{3B460201-E3D1-4B80-B63F-1B9B617AB662}"/>
    <w:embedBoldItalic r:id="rId4" w:fontKey="{640D64EB-29E6-468F-8AFD-E392B773F59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5" w:fontKey="{B0B10E85-589C-44A4-A4B1-5BC414E9BE60}"/>
  </w:font>
  <w:font w:name="Georgia">
    <w:panose1 w:val="02040502050405020303"/>
    <w:charset w:val="00"/>
    <w:family w:val="roman"/>
    <w:pitch w:val="variable"/>
    <w:sig w:usb0="00000287" w:usb1="00000000" w:usb2="00000000" w:usb3="00000000" w:csb0="0000009F" w:csb1="00000000"/>
    <w:embedRegular r:id="rId6" w:fontKey="{F0562832-DD7F-4319-B110-84B1D79F8332}"/>
    <w:embedItalic r:id="rId7" w:fontKey="{834E4283-DEE4-413E-A334-E683391B6A6F}"/>
  </w:font>
  <w:font w:name="Quattrocento Sans">
    <w:charset w:val="00"/>
    <w:family w:val="swiss"/>
    <w:pitch w:val="variable"/>
    <w:sig w:usb0="800000BF" w:usb1="4000005B" w:usb2="00000000" w:usb3="00000000" w:csb0="00000001" w:csb1="00000000"/>
    <w:embedRegular r:id="rId8" w:fontKey="{79DD61BE-C63B-4AAA-A7DE-38A4F6CB19C4}"/>
  </w:font>
  <w:font w:name="Segoe UI Symbol">
    <w:panose1 w:val="020B0502040204020203"/>
    <w:charset w:val="00"/>
    <w:family w:val="swiss"/>
    <w:pitch w:val="variable"/>
    <w:sig w:usb0="800001E3" w:usb1="1200FFEF" w:usb2="00040000" w:usb3="00000000" w:csb0="00000001" w:csb1="00000000"/>
    <w:embedRegular r:id="rId9" w:fontKey="{A467EC00-F911-4063-9260-3205935054B2}"/>
  </w:font>
  <w:font w:name="Arial Unicode MS">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45B4816B-BEE5-4659-9F71-F0593DBB3D48}"/>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738A4" w14:textId="40E9A11C" w:rsidR="00E96686" w:rsidRDefault="00E96686">
    <w:pPr>
      <w:pBdr>
        <w:top w:val="nil"/>
        <w:left w:val="nil"/>
        <w:bottom w:val="nil"/>
        <w:right w:val="nil"/>
        <w:between w:val="nil"/>
      </w:pBdr>
      <w:tabs>
        <w:tab w:val="center" w:pos="4513"/>
        <w:tab w:val="right" w:pos="9026"/>
      </w:tabs>
      <w:spacing w:after="0" w:line="240" w:lineRule="auto"/>
      <w:jc w:val="right"/>
      <w:rPr>
        <w:color w:val="000000"/>
      </w:rPr>
    </w:pPr>
  </w:p>
  <w:p w14:paraId="4794EB42" w14:textId="77777777" w:rsidR="00E96686" w:rsidRDefault="00E9668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3799B" w14:textId="77777777" w:rsidR="00CD18F5" w:rsidRDefault="00CD18F5">
      <w:pPr>
        <w:spacing w:before="0" w:after="0" w:line="240" w:lineRule="auto"/>
      </w:pPr>
      <w:r>
        <w:separator/>
      </w:r>
    </w:p>
  </w:footnote>
  <w:footnote w:type="continuationSeparator" w:id="0">
    <w:p w14:paraId="132CF1DD" w14:textId="77777777" w:rsidR="00CD18F5" w:rsidRDefault="00CD18F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130A3" w14:textId="07A03C0C" w:rsidR="00E96686" w:rsidRPr="00276309" w:rsidRDefault="00E96686" w:rsidP="00276309">
    <w:pPr>
      <w:pStyle w:val="Header"/>
      <w:ind w:firstLine="0"/>
      <w:jc w:val="center"/>
      <w:rPr>
        <w:lang w:val="en-US"/>
      </w:rPr>
    </w:pPr>
    <w:r>
      <w:rPr>
        <w:lang w:val="en-US"/>
      </w:rPr>
      <w:t xml:space="preserve">- </w:t>
    </w:r>
    <w:r>
      <w:fldChar w:fldCharType="begin"/>
    </w:r>
    <w:r>
      <w:instrText xml:space="preserve"> PAGE   \* MERGEFORMAT </w:instrText>
    </w:r>
    <w:r>
      <w:fldChar w:fldCharType="separate"/>
    </w:r>
    <w:r w:rsidR="00CC6E11">
      <w:rPr>
        <w:noProof/>
      </w:rPr>
      <w:t>v</w:t>
    </w:r>
    <w:r>
      <w:rPr>
        <w:noProof/>
      </w:rPr>
      <w:fldChar w:fldCharType="end"/>
    </w:r>
    <w:r>
      <w:rPr>
        <w:noProof/>
        <w:lang w:val="en-U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83B4E" w14:textId="7932BD85" w:rsidR="00E96686" w:rsidRPr="00931EFB" w:rsidRDefault="00E96686" w:rsidP="00931EFB">
    <w:pPr>
      <w:pStyle w:val="Header"/>
      <w:spacing w:after="240"/>
      <w:ind w:firstLine="0"/>
      <w:jc w:val="center"/>
      <w:rPr>
        <w:i/>
        <w:iCs/>
        <w:sz w:val="22"/>
        <w:lang w:val="en-US"/>
      </w:rPr>
    </w:pPr>
    <w:r w:rsidRPr="00931EFB">
      <w:rPr>
        <w:i/>
        <w:iCs/>
        <w:sz w:val="22"/>
        <w:lang w:val="en-US"/>
      </w:rPr>
      <w:t xml:space="preserve">- </w:t>
    </w:r>
    <w:r w:rsidRPr="00931EFB">
      <w:rPr>
        <w:i/>
        <w:iCs/>
        <w:sz w:val="22"/>
      </w:rPr>
      <w:fldChar w:fldCharType="begin"/>
    </w:r>
    <w:r w:rsidRPr="00931EFB">
      <w:rPr>
        <w:i/>
        <w:iCs/>
        <w:sz w:val="22"/>
      </w:rPr>
      <w:instrText xml:space="preserve"> PAGE   \* MERGEFORMAT </w:instrText>
    </w:r>
    <w:r w:rsidRPr="00931EFB">
      <w:rPr>
        <w:i/>
        <w:iCs/>
        <w:sz w:val="22"/>
      </w:rPr>
      <w:fldChar w:fldCharType="separate"/>
    </w:r>
    <w:r w:rsidR="00CC6E11">
      <w:rPr>
        <w:i/>
        <w:iCs/>
        <w:noProof/>
        <w:sz w:val="22"/>
      </w:rPr>
      <w:t>4</w:t>
    </w:r>
    <w:r w:rsidRPr="00931EFB">
      <w:rPr>
        <w:i/>
        <w:iCs/>
        <w:noProof/>
        <w:sz w:val="22"/>
      </w:rPr>
      <w:fldChar w:fldCharType="end"/>
    </w:r>
    <w:r w:rsidRPr="00931EFB">
      <w:rPr>
        <w:i/>
        <w:iCs/>
        <w:noProof/>
        <w:sz w:val="22"/>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2F44"/>
    <w:multiLevelType w:val="hybridMultilevel"/>
    <w:tmpl w:val="8228A8F6"/>
    <w:lvl w:ilvl="0" w:tplc="CF848276">
      <w:start w:val="1"/>
      <w:numFmt w:val="bullet"/>
      <w:lvlText w:val="-"/>
      <w:lvlJc w:val="left"/>
      <w:pPr>
        <w:ind w:left="1140" w:hanging="360"/>
      </w:pPr>
      <w:rPr>
        <w:rFonts w:ascii="Times New Roman" w:eastAsia="Calibr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7CA0256"/>
    <w:multiLevelType w:val="multilevel"/>
    <w:tmpl w:val="5E52F488"/>
    <w:lvl w:ilvl="0">
      <w:numFmt w:val="bullet"/>
      <w:pStyle w:val="Liststyle"/>
      <w:lvlText w:val="-"/>
      <w:lvlJc w:val="left"/>
      <w:pPr>
        <w:ind w:left="1440" w:hanging="360"/>
      </w:pPr>
      <w:rPr>
        <w:rFonts w:ascii="Times New Roman" w:eastAsia="Times New Roman" w:hAnsi="Times New Roman" w:cs="Times New Roman"/>
      </w:rPr>
    </w:lvl>
    <w:lvl w:ilvl="1">
      <w:numFmt w:val="bullet"/>
      <w:lvlText w:val="-"/>
      <w:lvlJc w:val="left"/>
      <w:pPr>
        <w:ind w:left="2160" w:hanging="360"/>
      </w:pPr>
      <w:rPr>
        <w:rFonts w:ascii="Times New Roman" w:eastAsia="Times New Roman" w:hAnsi="Times New Roman" w:cs="Times New Roman"/>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81B1875"/>
    <w:multiLevelType w:val="multilevel"/>
    <w:tmpl w:val="1052600A"/>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6A315D9"/>
    <w:multiLevelType w:val="multilevel"/>
    <w:tmpl w:val="D8140792"/>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6DC198E"/>
    <w:multiLevelType w:val="multilevel"/>
    <w:tmpl w:val="4072AA34"/>
    <w:lvl w:ilvl="0">
      <w:numFmt w:val="bullet"/>
      <w:lvlText w:val="+"/>
      <w:lvlJc w:val="left"/>
      <w:pPr>
        <w:ind w:left="144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C63A94"/>
    <w:multiLevelType w:val="multilevel"/>
    <w:tmpl w:val="EA72C6E4"/>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A0A1FD9"/>
    <w:multiLevelType w:val="multilevel"/>
    <w:tmpl w:val="1938DF94"/>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4AC04E4"/>
    <w:multiLevelType w:val="multilevel"/>
    <w:tmpl w:val="AE8842B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28C253B1"/>
    <w:multiLevelType w:val="multilevel"/>
    <w:tmpl w:val="F4CCFA26"/>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9060E4F"/>
    <w:multiLevelType w:val="multilevel"/>
    <w:tmpl w:val="320ECF60"/>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C64B9F"/>
    <w:multiLevelType w:val="multilevel"/>
    <w:tmpl w:val="CDE66F26"/>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B0C3870"/>
    <w:multiLevelType w:val="multilevel"/>
    <w:tmpl w:val="9C18DCF4"/>
    <w:lvl w:ilvl="0">
      <w:start w:val="1"/>
      <w:numFmt w:val="decimal"/>
      <w:lvlText w:val="Chương %1. "/>
      <w:lvlJc w:val="left"/>
      <w:pPr>
        <w:ind w:left="360" w:hanging="360"/>
      </w:pPr>
      <w:rPr>
        <w:rFonts w:hint="default"/>
      </w:rPr>
    </w:lvl>
    <w:lvl w:ilvl="1">
      <w:start w:val="1"/>
      <w:numFmt w:val="decimal"/>
      <w:lvlText w:val="%1.%2. "/>
      <w:lvlJc w:val="left"/>
      <w:pPr>
        <w:ind w:left="720" w:hanging="360"/>
      </w:pPr>
      <w:rPr>
        <w:rFonts w:hint="default"/>
      </w:rPr>
    </w:lvl>
    <w:lvl w:ilvl="2">
      <w:start w:val="1"/>
      <w:numFmt w:val="decimal"/>
      <w:lvlText w:val="%1.%2.%3. "/>
      <w:lvlJc w:val="left"/>
      <w:pPr>
        <w:ind w:left="1080" w:hanging="360"/>
      </w:pPr>
      <w:rPr>
        <w:rFonts w:hint="default"/>
      </w:rPr>
    </w:lvl>
    <w:lvl w:ilvl="3">
      <w:start w:val="1"/>
      <w:numFmt w:val="decimal"/>
      <w:lvlText w:val="%1.%2.%3.%4. "/>
      <w:lvlJc w:val="left"/>
      <w:pPr>
        <w:ind w:left="1440" w:hanging="360"/>
      </w:pPr>
      <w:rPr>
        <w:rFonts w:hint="default"/>
      </w:rPr>
    </w:lvl>
    <w:lvl w:ilvl="4">
      <w:start w:val="1"/>
      <w:numFmt w:val="decimal"/>
      <w:lvlRestart w:val="3"/>
      <w:lvlText w:val="Bảng %1.%5 - "/>
      <w:lvlJc w:val="left"/>
      <w:pPr>
        <w:ind w:left="1800" w:hanging="360"/>
      </w:pPr>
      <w:rPr>
        <w:rFonts w:hint="default"/>
      </w:rPr>
    </w:lvl>
    <w:lvl w:ilvl="5">
      <w:start w:val="1"/>
      <w:numFmt w:val="decimal"/>
      <w:lvlRestart w:val="3"/>
      <w:lvlText w:val="Hình %1. %6 -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D4D213D"/>
    <w:multiLevelType w:val="multilevel"/>
    <w:tmpl w:val="A85ECC08"/>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E4E3592"/>
    <w:multiLevelType w:val="multilevel"/>
    <w:tmpl w:val="B96C0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0C83211"/>
    <w:multiLevelType w:val="multilevel"/>
    <w:tmpl w:val="E3F825F4"/>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8461ED4"/>
    <w:multiLevelType w:val="multilevel"/>
    <w:tmpl w:val="C55ACB4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A5A4E16"/>
    <w:multiLevelType w:val="multilevel"/>
    <w:tmpl w:val="D5FE14BE"/>
    <w:lvl w:ilvl="0">
      <w:start w:val="1"/>
      <w:numFmt w:val="decimal"/>
      <w:pStyle w:val="Heading1"/>
      <w:lvlText w:val="Chương %1. "/>
      <w:lvlJc w:val="left"/>
      <w:pPr>
        <w:ind w:left="360" w:hanging="360"/>
      </w:pPr>
      <w:rPr>
        <w:rFonts w:hint="default"/>
      </w:rPr>
    </w:lvl>
    <w:lvl w:ilvl="1">
      <w:start w:val="1"/>
      <w:numFmt w:val="decimal"/>
      <w:pStyle w:val="Heading2"/>
      <w:lvlText w:val="%1.%2. "/>
      <w:lvlJc w:val="left"/>
      <w:pPr>
        <w:ind w:left="720" w:hanging="360"/>
      </w:pPr>
      <w:rPr>
        <w:rFonts w:hint="default"/>
      </w:rPr>
    </w:lvl>
    <w:lvl w:ilvl="2">
      <w:start w:val="1"/>
      <w:numFmt w:val="decimal"/>
      <w:pStyle w:val="Heading3"/>
      <w:lvlText w:val="%1.%2.%3. "/>
      <w:lvlJc w:val="left"/>
      <w:pPr>
        <w:ind w:left="1080" w:hanging="360"/>
      </w:pPr>
      <w:rPr>
        <w:rFonts w:hint="default"/>
      </w:rPr>
    </w:lvl>
    <w:lvl w:ilvl="3">
      <w:start w:val="1"/>
      <w:numFmt w:val="decimal"/>
      <w:pStyle w:val="Heading4"/>
      <w:lvlText w:val="%1.%2.%3.%4. "/>
      <w:lvlJc w:val="left"/>
      <w:pPr>
        <w:ind w:left="1440" w:hanging="360"/>
      </w:pPr>
      <w:rPr>
        <w:rFonts w:hint="default"/>
      </w:rPr>
    </w:lvl>
    <w:lvl w:ilvl="4">
      <w:start w:val="1"/>
      <w:numFmt w:val="decimal"/>
      <w:lvlRestart w:val="3"/>
      <w:pStyle w:val="indexTablestyle"/>
      <w:lvlText w:val="Bảng %1.%5 - "/>
      <w:lvlJc w:val="left"/>
      <w:pPr>
        <w:ind w:left="1800" w:hanging="360"/>
      </w:pPr>
      <w:rPr>
        <w:rFonts w:hint="default"/>
      </w:rPr>
    </w:lvl>
    <w:lvl w:ilvl="5">
      <w:start w:val="1"/>
      <w:numFmt w:val="decimal"/>
      <w:lvlRestart w:val="1"/>
      <w:pStyle w:val="hnhtyles"/>
      <w:lvlText w:val="Hình %1.%6 -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FF60F4C"/>
    <w:multiLevelType w:val="multilevel"/>
    <w:tmpl w:val="24A2A9DE"/>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A0326D6"/>
    <w:multiLevelType w:val="multilevel"/>
    <w:tmpl w:val="505E7D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CE65899"/>
    <w:multiLevelType w:val="multilevel"/>
    <w:tmpl w:val="3CE20C16"/>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DFF7739"/>
    <w:multiLevelType w:val="multilevel"/>
    <w:tmpl w:val="0A5240C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3976D06"/>
    <w:multiLevelType w:val="multilevel"/>
    <w:tmpl w:val="A3184090"/>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20934436">
    <w:abstractNumId w:val="7"/>
  </w:num>
  <w:num w:numId="2" w16cid:durableId="1075933750">
    <w:abstractNumId w:val="10"/>
  </w:num>
  <w:num w:numId="3" w16cid:durableId="1573126718">
    <w:abstractNumId w:val="5"/>
  </w:num>
  <w:num w:numId="4" w16cid:durableId="521481173">
    <w:abstractNumId w:val="2"/>
  </w:num>
  <w:num w:numId="5" w16cid:durableId="1094324818">
    <w:abstractNumId w:val="8"/>
  </w:num>
  <w:num w:numId="6" w16cid:durableId="1109470718">
    <w:abstractNumId w:val="19"/>
  </w:num>
  <w:num w:numId="7" w16cid:durableId="355888739">
    <w:abstractNumId w:val="21"/>
  </w:num>
  <w:num w:numId="8" w16cid:durableId="1438986767">
    <w:abstractNumId w:val="9"/>
  </w:num>
  <w:num w:numId="9" w16cid:durableId="1207832589">
    <w:abstractNumId w:val="18"/>
  </w:num>
  <w:num w:numId="10" w16cid:durableId="45226668">
    <w:abstractNumId w:val="20"/>
  </w:num>
  <w:num w:numId="11" w16cid:durableId="682511871">
    <w:abstractNumId w:val="13"/>
  </w:num>
  <w:num w:numId="12" w16cid:durableId="1516072115">
    <w:abstractNumId w:val="1"/>
  </w:num>
  <w:num w:numId="13" w16cid:durableId="135805869">
    <w:abstractNumId w:val="3"/>
  </w:num>
  <w:num w:numId="14" w16cid:durableId="1355577972">
    <w:abstractNumId w:val="14"/>
  </w:num>
  <w:num w:numId="15" w16cid:durableId="1845124399">
    <w:abstractNumId w:val="4"/>
  </w:num>
  <w:num w:numId="16" w16cid:durableId="2000109705">
    <w:abstractNumId w:val="12"/>
  </w:num>
  <w:num w:numId="17" w16cid:durableId="913854052">
    <w:abstractNumId w:val="17"/>
  </w:num>
  <w:num w:numId="18" w16cid:durableId="1169561696">
    <w:abstractNumId w:val="15"/>
  </w:num>
  <w:num w:numId="19" w16cid:durableId="1483305528">
    <w:abstractNumId w:val="6"/>
  </w:num>
  <w:num w:numId="20" w16cid:durableId="1856268020">
    <w:abstractNumId w:val="16"/>
  </w:num>
  <w:num w:numId="21" w16cid:durableId="1627934250">
    <w:abstractNumId w:val="11"/>
  </w:num>
  <w:num w:numId="22" w16cid:durableId="7309161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hật Nguyễn Hữu">
    <w15:presenceInfo w15:providerId="Windows Live" w15:userId="cf44a9da4a7d756c"/>
  </w15:person>
  <w15:person w15:author="Mạnh Dũng">
    <w15:presenceInfo w15:providerId="Windows Live" w15:userId="1eb1ddb7bb823c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5EC"/>
    <w:rsid w:val="001E6FAA"/>
    <w:rsid w:val="00276309"/>
    <w:rsid w:val="00313C26"/>
    <w:rsid w:val="004D4306"/>
    <w:rsid w:val="004E3C26"/>
    <w:rsid w:val="00523C3B"/>
    <w:rsid w:val="006E68FD"/>
    <w:rsid w:val="00727079"/>
    <w:rsid w:val="00781A35"/>
    <w:rsid w:val="007F756A"/>
    <w:rsid w:val="008642C4"/>
    <w:rsid w:val="00865508"/>
    <w:rsid w:val="0086616A"/>
    <w:rsid w:val="00931EFB"/>
    <w:rsid w:val="00950331"/>
    <w:rsid w:val="009D45ED"/>
    <w:rsid w:val="00A93CF2"/>
    <w:rsid w:val="00AE724E"/>
    <w:rsid w:val="00B33E24"/>
    <w:rsid w:val="00C12C96"/>
    <w:rsid w:val="00CC6E11"/>
    <w:rsid w:val="00CD18F5"/>
    <w:rsid w:val="00CD35EC"/>
    <w:rsid w:val="00D41751"/>
    <w:rsid w:val="00D57D25"/>
    <w:rsid w:val="00D93F2B"/>
    <w:rsid w:val="00DE7ABD"/>
    <w:rsid w:val="00E61FD3"/>
    <w:rsid w:val="00E96686"/>
    <w:rsid w:val="00ED66B9"/>
    <w:rsid w:val="00F13DB2"/>
    <w:rsid w:val="00F65632"/>
    <w:rsid w:val="00F76E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30DFD9"/>
  <w15:docId w15:val="{539B28FF-53D0-426D-A959-B76B040A1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3CF2"/>
    <w:pPr>
      <w:spacing w:before="120" w:after="120" w:line="360" w:lineRule="auto"/>
      <w:ind w:firstLine="720"/>
      <w:jc w:val="both"/>
    </w:pPr>
    <w:rPr>
      <w:rFonts w:ascii="Times New Roman" w:hAnsi="Times New Roman"/>
      <w:sz w:val="26"/>
    </w:rPr>
  </w:style>
  <w:style w:type="paragraph" w:styleId="Heading1">
    <w:name w:val="heading 1"/>
    <w:basedOn w:val="Normal"/>
    <w:next w:val="Normal"/>
    <w:autoRedefine/>
    <w:uiPriority w:val="9"/>
    <w:qFormat/>
    <w:rsid w:val="00276309"/>
    <w:pPr>
      <w:numPr>
        <w:numId w:val="20"/>
      </w:numPr>
      <w:spacing w:after="360" w:line="240" w:lineRule="auto"/>
      <w:ind w:left="357" w:hanging="357"/>
      <w:jc w:val="center"/>
      <w:outlineLvl w:val="0"/>
    </w:pPr>
    <w:rPr>
      <w:rFonts w:cs="Times New Roman"/>
      <w:b/>
      <w:caps/>
      <w:color w:val="000000"/>
      <w:sz w:val="40"/>
      <w:szCs w:val="40"/>
    </w:rPr>
  </w:style>
  <w:style w:type="paragraph" w:styleId="Heading2">
    <w:name w:val="heading 2"/>
    <w:basedOn w:val="Normal"/>
    <w:next w:val="Normal"/>
    <w:uiPriority w:val="9"/>
    <w:unhideWhenUsed/>
    <w:qFormat/>
    <w:rsid w:val="00A93CF2"/>
    <w:pPr>
      <w:numPr>
        <w:ilvl w:val="1"/>
        <w:numId w:val="20"/>
      </w:numPr>
      <w:spacing w:line="240" w:lineRule="auto"/>
      <w:outlineLvl w:val="1"/>
    </w:pPr>
    <w:rPr>
      <w:rFonts w:cs="Times New Roman"/>
      <w:b/>
      <w:color w:val="000000"/>
      <w:sz w:val="28"/>
      <w:szCs w:val="28"/>
    </w:rPr>
  </w:style>
  <w:style w:type="paragraph" w:styleId="Heading3">
    <w:name w:val="heading 3"/>
    <w:basedOn w:val="Normal"/>
    <w:next w:val="Normal"/>
    <w:link w:val="Heading3Char"/>
    <w:autoRedefine/>
    <w:uiPriority w:val="9"/>
    <w:unhideWhenUsed/>
    <w:qFormat/>
    <w:rsid w:val="007F756A"/>
    <w:pPr>
      <w:numPr>
        <w:ilvl w:val="2"/>
        <w:numId w:val="20"/>
      </w:numPr>
      <w:spacing w:line="240" w:lineRule="auto"/>
      <w:outlineLvl w:val="2"/>
    </w:pPr>
    <w:rPr>
      <w:rFonts w:eastAsia="Times New Roman" w:cs="Times New Roman"/>
      <w:b/>
      <w:szCs w:val="27"/>
    </w:rPr>
  </w:style>
  <w:style w:type="paragraph" w:styleId="Heading4">
    <w:name w:val="heading 4"/>
    <w:basedOn w:val="Normal"/>
    <w:next w:val="Normal"/>
    <w:autoRedefine/>
    <w:uiPriority w:val="9"/>
    <w:unhideWhenUsed/>
    <w:qFormat/>
    <w:rsid w:val="00276309"/>
    <w:pPr>
      <w:keepNext/>
      <w:keepLines/>
      <w:numPr>
        <w:ilvl w:val="3"/>
        <w:numId w:val="20"/>
      </w:numPr>
      <w:spacing w:before="40" w:after="0"/>
      <w:outlineLvl w:val="3"/>
    </w:pPr>
    <w:rPr>
      <w:rFonts w:cs="Times New Roman"/>
      <w:i/>
      <w:color w:val="000000"/>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customStyle="1" w:styleId="Liststyle">
    <w:name w:val="Liststyle"/>
    <w:basedOn w:val="Normal"/>
    <w:link w:val="ListstyleChar"/>
    <w:autoRedefine/>
    <w:qFormat/>
    <w:rsid w:val="00A93CF2"/>
    <w:pPr>
      <w:numPr>
        <w:numId w:val="12"/>
      </w:numPr>
      <w:pBdr>
        <w:top w:val="nil"/>
        <w:left w:val="nil"/>
        <w:bottom w:val="nil"/>
        <w:right w:val="nil"/>
        <w:between w:val="nil"/>
      </w:pBdr>
      <w:spacing w:before="0" w:after="0"/>
      <w:ind w:left="993" w:hanging="284"/>
    </w:pPr>
    <w:rPr>
      <w:rFonts w:cs="Times New Roman"/>
      <w:color w:val="000000"/>
      <w:szCs w:val="28"/>
    </w:rPr>
  </w:style>
  <w:style w:type="character" w:customStyle="1" w:styleId="ListstyleChar">
    <w:name w:val="Liststyle Char"/>
    <w:basedOn w:val="DefaultParagraphFont"/>
    <w:link w:val="Liststyle"/>
    <w:rsid w:val="00A93CF2"/>
    <w:rPr>
      <w:rFonts w:ascii="Times New Roman" w:hAnsi="Times New Roman" w:cs="Times New Roman"/>
      <w:color w:val="000000"/>
      <w:sz w:val="26"/>
      <w:szCs w:val="28"/>
    </w:rPr>
  </w:style>
  <w:style w:type="paragraph" w:customStyle="1" w:styleId="TableStyle">
    <w:name w:val="TableStyle"/>
    <w:basedOn w:val="Normal"/>
    <w:link w:val="TableStyleChar"/>
    <w:autoRedefine/>
    <w:qFormat/>
    <w:rsid w:val="00E96686"/>
    <w:pPr>
      <w:spacing w:before="0" w:after="0"/>
      <w:ind w:left="284" w:firstLine="0"/>
      <w:jc w:val="center"/>
      <w:pPrChange w:id="0" w:author="Nhật Nguyễn Hữu" w:date="2025-11-29T00:23:00Z">
        <w:pPr>
          <w:spacing w:line="360" w:lineRule="auto"/>
          <w:ind w:left="284"/>
        </w:pPr>
      </w:pPrChange>
    </w:pPr>
    <w:rPr>
      <w:rFonts w:cs="Times New Roman"/>
      <w:b/>
      <w:color w:val="000000"/>
      <w:sz w:val="24"/>
      <w:szCs w:val="24"/>
      <w:lang w:val="en-US"/>
      <w:rPrChange w:id="0" w:author="Nhật Nguyễn Hữu" w:date="2025-11-29T00:23:00Z">
        <w:rPr>
          <w:rFonts w:eastAsia="Calibri"/>
          <w:color w:val="000000"/>
          <w:sz w:val="24"/>
          <w:szCs w:val="24"/>
          <w:lang w:val="vi-VN" w:eastAsia="en-US" w:bidi="ar-SA"/>
        </w:rPr>
      </w:rPrChange>
    </w:rPr>
  </w:style>
  <w:style w:type="character" w:customStyle="1" w:styleId="TableStyleChar">
    <w:name w:val="TableStyle Char"/>
    <w:basedOn w:val="DefaultParagraphFont"/>
    <w:link w:val="TableStyle"/>
    <w:rsid w:val="00E96686"/>
    <w:rPr>
      <w:rFonts w:ascii="Times New Roman" w:hAnsi="Times New Roman" w:cs="Times New Roman"/>
      <w:b/>
      <w:color w:val="000000"/>
      <w:sz w:val="24"/>
      <w:szCs w:val="24"/>
      <w:lang w:val="en-US"/>
    </w:rPr>
  </w:style>
  <w:style w:type="paragraph" w:customStyle="1" w:styleId="indexTablestyle">
    <w:name w:val="indexTablestyle"/>
    <w:basedOn w:val="Heading3"/>
    <w:link w:val="indexTablestyleChar"/>
    <w:autoRedefine/>
    <w:qFormat/>
    <w:rsid w:val="008642C4"/>
    <w:pPr>
      <w:numPr>
        <w:ilvl w:val="4"/>
      </w:numPr>
      <w:ind w:left="357" w:hanging="357"/>
      <w:jc w:val="center"/>
    </w:pPr>
    <w:rPr>
      <w:rFonts w:eastAsia="Calibri"/>
      <w:b w:val="0"/>
      <w:i/>
      <w:color w:val="000000"/>
      <w:szCs w:val="28"/>
    </w:rPr>
  </w:style>
  <w:style w:type="character" w:customStyle="1" w:styleId="Heading3Char">
    <w:name w:val="Heading 3 Char"/>
    <w:basedOn w:val="DefaultParagraphFont"/>
    <w:link w:val="Heading3"/>
    <w:uiPriority w:val="9"/>
    <w:rsid w:val="007F756A"/>
    <w:rPr>
      <w:rFonts w:ascii="Times New Roman" w:eastAsia="Times New Roman" w:hAnsi="Times New Roman" w:cs="Times New Roman"/>
      <w:b/>
      <w:sz w:val="26"/>
      <w:szCs w:val="27"/>
    </w:rPr>
  </w:style>
  <w:style w:type="character" w:customStyle="1" w:styleId="indexTablestyleChar">
    <w:name w:val="indexTablestyle Char"/>
    <w:basedOn w:val="Heading3Char"/>
    <w:link w:val="indexTablestyle"/>
    <w:rsid w:val="008642C4"/>
    <w:rPr>
      <w:rFonts w:ascii="Times New Roman" w:eastAsia="Times New Roman" w:hAnsi="Times New Roman" w:cs="Times New Roman"/>
      <w:b w:val="0"/>
      <w:i/>
      <w:color w:val="000000"/>
      <w:sz w:val="26"/>
      <w:szCs w:val="28"/>
    </w:rPr>
  </w:style>
  <w:style w:type="paragraph" w:customStyle="1" w:styleId="hnhtyles">
    <w:name w:val="hínhtyles"/>
    <w:basedOn w:val="Normal"/>
    <w:link w:val="hnhtylesChar"/>
    <w:autoRedefine/>
    <w:qFormat/>
    <w:rsid w:val="007F756A"/>
    <w:pPr>
      <w:numPr>
        <w:ilvl w:val="5"/>
        <w:numId w:val="20"/>
      </w:numPr>
      <w:spacing w:before="0" w:line="240" w:lineRule="auto"/>
      <w:jc w:val="center"/>
    </w:pPr>
    <w:rPr>
      <w:rFonts w:cs="Times New Roman"/>
      <w:i/>
    </w:rPr>
  </w:style>
  <w:style w:type="character" w:customStyle="1" w:styleId="hnhtylesChar">
    <w:name w:val="hínhtyles Char"/>
    <w:basedOn w:val="DefaultParagraphFont"/>
    <w:link w:val="hnhtyles"/>
    <w:rsid w:val="007F756A"/>
    <w:rPr>
      <w:rFonts w:ascii="Times New Roman" w:hAnsi="Times New Roman" w:cs="Times New Roman"/>
      <w:i/>
      <w:sz w:val="26"/>
    </w:rPr>
  </w:style>
  <w:style w:type="paragraph" w:styleId="Header">
    <w:name w:val="header"/>
    <w:basedOn w:val="Normal"/>
    <w:link w:val="HeaderChar"/>
    <w:uiPriority w:val="99"/>
    <w:unhideWhenUsed/>
    <w:rsid w:val="0027630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76309"/>
    <w:rPr>
      <w:rFonts w:ascii="Times New Roman" w:hAnsi="Times New Roman"/>
      <w:sz w:val="26"/>
    </w:rPr>
  </w:style>
  <w:style w:type="paragraph" w:styleId="Footer">
    <w:name w:val="footer"/>
    <w:basedOn w:val="Normal"/>
    <w:link w:val="FooterChar"/>
    <w:uiPriority w:val="99"/>
    <w:unhideWhenUsed/>
    <w:rsid w:val="002763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76309"/>
    <w:rPr>
      <w:rFonts w:ascii="Times New Roman" w:hAnsi="Times New Roman"/>
      <w:sz w:val="26"/>
    </w:rPr>
  </w:style>
  <w:style w:type="paragraph" w:styleId="TOC1">
    <w:name w:val="toc 1"/>
    <w:basedOn w:val="Normal"/>
    <w:next w:val="Normal"/>
    <w:autoRedefine/>
    <w:uiPriority w:val="39"/>
    <w:unhideWhenUsed/>
    <w:rsid w:val="00276309"/>
    <w:pPr>
      <w:tabs>
        <w:tab w:val="left" w:pos="1440"/>
        <w:tab w:val="right" w:leader="hyphen" w:pos="9016"/>
      </w:tabs>
      <w:spacing w:after="100"/>
      <w:jc w:val="left"/>
    </w:pPr>
  </w:style>
  <w:style w:type="paragraph" w:styleId="TOC2">
    <w:name w:val="toc 2"/>
    <w:basedOn w:val="Normal"/>
    <w:next w:val="Normal"/>
    <w:autoRedefine/>
    <w:uiPriority w:val="39"/>
    <w:unhideWhenUsed/>
    <w:rsid w:val="00276309"/>
    <w:pPr>
      <w:spacing w:after="100"/>
      <w:ind w:left="260"/>
    </w:pPr>
  </w:style>
  <w:style w:type="paragraph" w:styleId="TOC3">
    <w:name w:val="toc 3"/>
    <w:basedOn w:val="Normal"/>
    <w:next w:val="Normal"/>
    <w:autoRedefine/>
    <w:uiPriority w:val="39"/>
    <w:unhideWhenUsed/>
    <w:rsid w:val="00276309"/>
    <w:pPr>
      <w:spacing w:after="100"/>
      <w:ind w:left="520"/>
    </w:pPr>
  </w:style>
  <w:style w:type="paragraph" w:styleId="TOC4">
    <w:name w:val="toc 4"/>
    <w:basedOn w:val="Normal"/>
    <w:next w:val="Normal"/>
    <w:autoRedefine/>
    <w:uiPriority w:val="39"/>
    <w:unhideWhenUsed/>
    <w:rsid w:val="00276309"/>
    <w:pPr>
      <w:spacing w:after="100"/>
      <w:ind w:left="780"/>
    </w:pPr>
  </w:style>
  <w:style w:type="character" w:styleId="Hyperlink">
    <w:name w:val="Hyperlink"/>
    <w:basedOn w:val="DefaultParagraphFont"/>
    <w:uiPriority w:val="99"/>
    <w:unhideWhenUsed/>
    <w:rsid w:val="00276309"/>
    <w:rPr>
      <w:color w:val="0000FF" w:themeColor="hyperlink"/>
      <w:u w:val="single"/>
    </w:rPr>
  </w:style>
  <w:style w:type="paragraph" w:styleId="TableofFigures">
    <w:name w:val="table of figures"/>
    <w:basedOn w:val="Normal"/>
    <w:next w:val="Normal"/>
    <w:uiPriority w:val="99"/>
    <w:unhideWhenUsed/>
    <w:rsid w:val="00C12C96"/>
    <w:pPr>
      <w:spacing w:after="0"/>
    </w:pPr>
  </w:style>
  <w:style w:type="paragraph" w:styleId="Revision">
    <w:name w:val="Revision"/>
    <w:hidden/>
    <w:uiPriority w:val="99"/>
    <w:semiHidden/>
    <w:rsid w:val="00B33E24"/>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6550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SXqdtgsGTkPIB2RYmA3I5bdnNQ==">CgMxLjAaMAoBMBIrCikIB0IlChFRdWF0dHJvY2VudG8gU2Fuc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4AHIhMW42NjlCN19vYWp6YkJjMWF0Wk5IdzBQRzZlajYtSi1i</go:docsCustomData>
</go:gDocsCustomXmlDataStorage>
</file>

<file path=customXml/itemProps1.xml><?xml version="1.0" encoding="utf-8"?>
<ds:datastoreItem xmlns:ds="http://schemas.openxmlformats.org/officeDocument/2006/customXml" ds:itemID="{34223407-BFAA-4A9E-B330-41F7C9FE1CB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8160</Words>
  <Characters>46516</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Mạnh Dũng</dc:creator>
  <cp:lastModifiedBy>Mạnh Dũng</cp:lastModifiedBy>
  <cp:revision>2</cp:revision>
  <dcterms:created xsi:type="dcterms:W3CDTF">2025-11-29T16:18:00Z</dcterms:created>
  <dcterms:modified xsi:type="dcterms:W3CDTF">2025-11-29T16:18:00Z</dcterms:modified>
</cp:coreProperties>
</file>